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E371B" w14:textId="77777777" w:rsidR="002103B9" w:rsidRDefault="002103B9" w:rsidP="005619E1">
      <w:pPr>
        <w:pStyle w:val="Title"/>
      </w:pPr>
      <w:bookmarkStart w:id="0" w:name="_Hlk26467911"/>
      <w:bookmarkEnd w:id="0"/>
    </w:p>
    <w:p w14:paraId="06FB9EEA" w14:textId="77777777" w:rsidR="002103B9" w:rsidRDefault="002103B9" w:rsidP="005619E1">
      <w:pPr>
        <w:pStyle w:val="Title"/>
      </w:pPr>
    </w:p>
    <w:p w14:paraId="614A142F" w14:textId="02A1BE69" w:rsidR="002103B9" w:rsidRDefault="002103B9" w:rsidP="006F3DC9">
      <w:pPr>
        <w:pStyle w:val="Title"/>
      </w:pPr>
      <w:r>
        <w:rPr>
          <w:noProof/>
        </w:rPr>
        <w:drawing>
          <wp:inline distT="0" distB="0" distL="0" distR="0" wp14:anchorId="1F2CF84B" wp14:editId="0FF369B7">
            <wp:extent cx="5727700" cy="9033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27700" cy="903343"/>
                    </a:xfrm>
                    <a:prstGeom prst="rect">
                      <a:avLst/>
                    </a:prstGeom>
                    <a:noFill/>
                    <a:ln>
                      <a:noFill/>
                    </a:ln>
                  </pic:spPr>
                </pic:pic>
              </a:graphicData>
            </a:graphic>
          </wp:inline>
        </w:drawing>
      </w:r>
    </w:p>
    <w:p w14:paraId="12126913" w14:textId="77777777" w:rsidR="006F3DC9" w:rsidRPr="006F3DC9" w:rsidRDefault="006F3DC9" w:rsidP="006F3D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2103B9" w14:paraId="1DF39F4C" w14:textId="77777777" w:rsidTr="002103B9">
        <w:tc>
          <w:tcPr>
            <w:tcW w:w="9010" w:type="dxa"/>
            <w:shd w:val="clear" w:color="auto" w:fill="E7CB1B"/>
          </w:tcPr>
          <w:p w14:paraId="079767B9" w14:textId="77777777" w:rsidR="002103B9" w:rsidRDefault="002103B9" w:rsidP="005619E1">
            <w:pPr>
              <w:pStyle w:val="Title"/>
            </w:pPr>
            <w:r w:rsidRPr="002103B9">
              <w:t>Brand Guidelines</w:t>
            </w:r>
          </w:p>
          <w:p w14:paraId="501DAFF1" w14:textId="73AAC70A" w:rsidR="006E24D0" w:rsidRPr="005619E1" w:rsidRDefault="00804FE4" w:rsidP="005619E1">
            <w:pPr>
              <w:pStyle w:val="Subtitle"/>
            </w:pPr>
            <w:r>
              <w:t>December</w:t>
            </w:r>
            <w:r w:rsidR="006E24D0" w:rsidRPr="005619E1">
              <w:t xml:space="preserve"> 2019</w:t>
            </w:r>
          </w:p>
        </w:tc>
      </w:tr>
    </w:tbl>
    <w:p w14:paraId="5E3F1D9D" w14:textId="77777777" w:rsidR="002103B9" w:rsidRPr="002103B9" w:rsidRDefault="002103B9" w:rsidP="005619E1"/>
    <w:tbl>
      <w:tblPr>
        <w:tblStyle w:val="TableGrid"/>
        <w:tblW w:w="5000" w:type="pct"/>
        <w:tblBorders>
          <w:top w:val="none" w:sz="0" w:space="0" w:color="auto"/>
          <w:left w:val="none" w:sz="0" w:space="0" w:color="auto"/>
          <w:bottom w:val="none" w:sz="0" w:space="0" w:color="auto"/>
          <w:right w:val="none" w:sz="0" w:space="0" w:color="auto"/>
        </w:tblBorders>
        <w:tblCellMar>
          <w:top w:w="43" w:type="dxa"/>
          <w:bottom w:w="43" w:type="dxa"/>
        </w:tblCellMar>
        <w:tblLook w:val="04A0" w:firstRow="1" w:lastRow="0" w:firstColumn="1" w:lastColumn="0" w:noHBand="0" w:noVBand="1"/>
      </w:tblPr>
      <w:tblGrid>
        <w:gridCol w:w="1415"/>
        <w:gridCol w:w="1986"/>
        <w:gridCol w:w="5619"/>
      </w:tblGrid>
      <w:tr w:rsidR="00DA5BB9" w14:paraId="09CE4D52" w14:textId="77777777" w:rsidTr="00E65828">
        <w:tc>
          <w:tcPr>
            <w:tcW w:w="784" w:type="pct"/>
          </w:tcPr>
          <w:p w14:paraId="40FCAD91" w14:textId="550F26BB" w:rsidR="00DA5BB9" w:rsidRDefault="00DA5BB9" w:rsidP="00E65828">
            <w:pPr>
              <w:spacing w:after="0"/>
            </w:pPr>
            <w:r>
              <w:t>Date</w:t>
            </w:r>
          </w:p>
        </w:tc>
        <w:tc>
          <w:tcPr>
            <w:tcW w:w="1101" w:type="pct"/>
          </w:tcPr>
          <w:p w14:paraId="389B6F51" w14:textId="75DE387B" w:rsidR="00DA5BB9" w:rsidRDefault="00DA5BB9" w:rsidP="00E65828">
            <w:pPr>
              <w:spacing w:after="0"/>
            </w:pPr>
            <w:r>
              <w:t>Author</w:t>
            </w:r>
          </w:p>
        </w:tc>
        <w:tc>
          <w:tcPr>
            <w:tcW w:w="3115" w:type="pct"/>
          </w:tcPr>
          <w:p w14:paraId="3E0A3AFC" w14:textId="596CB7B1" w:rsidR="00DA5BB9" w:rsidRDefault="00DA5BB9" w:rsidP="00E65828">
            <w:pPr>
              <w:spacing w:after="0"/>
            </w:pPr>
            <w:r>
              <w:t>Changes</w:t>
            </w:r>
          </w:p>
        </w:tc>
      </w:tr>
      <w:tr w:rsidR="00DA5BB9" w14:paraId="6029E8D2" w14:textId="77777777" w:rsidTr="00E65828">
        <w:tc>
          <w:tcPr>
            <w:tcW w:w="784" w:type="pct"/>
          </w:tcPr>
          <w:p w14:paraId="4A78F358" w14:textId="55A0863B" w:rsidR="00DA5BB9" w:rsidRDefault="00DA5BB9" w:rsidP="00E65828">
            <w:pPr>
              <w:spacing w:after="0"/>
            </w:pPr>
            <w:r>
              <w:t>01/05/2019</w:t>
            </w:r>
          </w:p>
        </w:tc>
        <w:tc>
          <w:tcPr>
            <w:tcW w:w="1101" w:type="pct"/>
          </w:tcPr>
          <w:p w14:paraId="1D1C456C" w14:textId="6996848E" w:rsidR="00DA5BB9" w:rsidRDefault="00DA5BB9" w:rsidP="00E65828">
            <w:pPr>
              <w:spacing w:after="0"/>
            </w:pPr>
            <w:r>
              <w:t>Kerry Matthews</w:t>
            </w:r>
          </w:p>
        </w:tc>
        <w:tc>
          <w:tcPr>
            <w:tcW w:w="3115" w:type="pct"/>
          </w:tcPr>
          <w:p w14:paraId="609FFA87" w14:textId="6D1BB0B4" w:rsidR="00DA5BB9" w:rsidRDefault="00DA5BB9" w:rsidP="00E65828">
            <w:pPr>
              <w:spacing w:after="0"/>
            </w:pPr>
            <w:r>
              <w:t>Initial version</w:t>
            </w:r>
          </w:p>
        </w:tc>
      </w:tr>
      <w:tr w:rsidR="00DA5BB9" w14:paraId="52D6CD56" w14:textId="77777777" w:rsidTr="00E65828">
        <w:tc>
          <w:tcPr>
            <w:tcW w:w="784" w:type="pct"/>
          </w:tcPr>
          <w:p w14:paraId="42D5B09B" w14:textId="0F49D4EE" w:rsidR="00DA5BB9" w:rsidRDefault="00DA5BB9" w:rsidP="00E65828">
            <w:pPr>
              <w:spacing w:after="0"/>
            </w:pPr>
            <w:r>
              <w:t>14/05/</w:t>
            </w:r>
            <w:r w:rsidR="00E65828">
              <w:t>2019</w:t>
            </w:r>
          </w:p>
        </w:tc>
        <w:tc>
          <w:tcPr>
            <w:tcW w:w="1101" w:type="pct"/>
          </w:tcPr>
          <w:p w14:paraId="1AE50EDD" w14:textId="747A462B" w:rsidR="00DA5BB9" w:rsidRDefault="00DA5BB9" w:rsidP="00E65828">
            <w:pPr>
              <w:spacing w:after="0"/>
            </w:pPr>
            <w:r>
              <w:t>Joseph Mearman</w:t>
            </w:r>
          </w:p>
        </w:tc>
        <w:tc>
          <w:tcPr>
            <w:tcW w:w="3115" w:type="pct"/>
          </w:tcPr>
          <w:p w14:paraId="607804FB" w14:textId="71C9CB1F" w:rsidR="00DA5BB9" w:rsidRDefault="00DA5BB9" w:rsidP="00E65828">
            <w:pPr>
              <w:spacing w:after="0"/>
            </w:pPr>
            <w:r>
              <w:t>Added visual colour palettes</w:t>
            </w:r>
            <w:r w:rsidR="00E65828">
              <w:t xml:space="preserve">, </w:t>
            </w:r>
            <w:r>
              <w:t>reference logos</w:t>
            </w:r>
            <w:r w:rsidR="00E65828">
              <w:t>, logo usage guidelines</w:t>
            </w:r>
            <w:r w:rsidR="000F7A1C">
              <w:t>, font information</w:t>
            </w:r>
            <w:r w:rsidR="006F65EA">
              <w:t>, added sub-brand information</w:t>
            </w:r>
          </w:p>
        </w:tc>
      </w:tr>
      <w:tr w:rsidR="00FF0251" w14:paraId="329913DA" w14:textId="77777777" w:rsidTr="00E65828">
        <w:tc>
          <w:tcPr>
            <w:tcW w:w="784" w:type="pct"/>
          </w:tcPr>
          <w:p w14:paraId="4AD449A4" w14:textId="1168FBF2" w:rsidR="00FF0251" w:rsidRDefault="00FF0251" w:rsidP="00FF0251">
            <w:pPr>
              <w:spacing w:after="0"/>
            </w:pPr>
            <w:r w:rsidRPr="00041AE3">
              <w:t>05/12/2019</w:t>
            </w:r>
          </w:p>
        </w:tc>
        <w:tc>
          <w:tcPr>
            <w:tcW w:w="1101" w:type="pct"/>
          </w:tcPr>
          <w:p w14:paraId="4D1A085F" w14:textId="03962E1D" w:rsidR="00FF0251" w:rsidRDefault="00FF0251" w:rsidP="00FF0251">
            <w:pPr>
              <w:spacing w:after="0"/>
            </w:pPr>
            <w:r w:rsidRPr="00041AE3">
              <w:t>Joseph Mearman</w:t>
            </w:r>
          </w:p>
        </w:tc>
        <w:tc>
          <w:tcPr>
            <w:tcW w:w="3115" w:type="pct"/>
          </w:tcPr>
          <w:p w14:paraId="7ABFFEA6" w14:textId="3373AEAE" w:rsidR="00FF0251" w:rsidRDefault="00FF0251" w:rsidP="00FF0251">
            <w:pPr>
              <w:spacing w:after="0"/>
            </w:pPr>
            <w:r w:rsidRPr="00041AE3">
              <w:t>Update with “tail”less logos</w:t>
            </w:r>
          </w:p>
        </w:tc>
      </w:tr>
      <w:tr w:rsidR="00DA5BB9" w14:paraId="5D30442A" w14:textId="77777777" w:rsidTr="00E65828">
        <w:tc>
          <w:tcPr>
            <w:tcW w:w="784" w:type="pct"/>
          </w:tcPr>
          <w:p w14:paraId="2FC4A936" w14:textId="0092896D" w:rsidR="00DA5BB9" w:rsidRDefault="00DA5BB9" w:rsidP="00E65828">
            <w:pPr>
              <w:spacing w:after="0"/>
            </w:pPr>
          </w:p>
        </w:tc>
        <w:tc>
          <w:tcPr>
            <w:tcW w:w="1101" w:type="pct"/>
          </w:tcPr>
          <w:p w14:paraId="269C42FA" w14:textId="5E3A6070" w:rsidR="00DA5BB9" w:rsidRDefault="00DA5BB9" w:rsidP="00E65828">
            <w:pPr>
              <w:spacing w:after="0"/>
            </w:pPr>
          </w:p>
        </w:tc>
        <w:tc>
          <w:tcPr>
            <w:tcW w:w="3115" w:type="pct"/>
          </w:tcPr>
          <w:p w14:paraId="142E1485" w14:textId="77777777" w:rsidR="00DA5BB9" w:rsidRDefault="00FF0251" w:rsidP="00E65828">
            <w:pPr>
              <w:spacing w:after="0"/>
              <w:rPr>
                <w:ins w:id="1" w:author="Joseph Mearman" w:date="2020-03-30T12:43:00Z"/>
              </w:rPr>
            </w:pPr>
            <w:ins w:id="2" w:author="Joseph Mearman" w:date="2020-03-30T12:43:00Z">
              <w:r>
                <w:t>Add flow chart for logo choice</w:t>
              </w:r>
            </w:ins>
          </w:p>
          <w:p w14:paraId="3DE63511" w14:textId="77777777" w:rsidR="00FF0251" w:rsidRDefault="00FF0251" w:rsidP="00E65828">
            <w:pPr>
              <w:spacing w:after="0"/>
              <w:rPr>
                <w:ins w:id="3" w:author="Joseph Mearman" w:date="2020-03-30T12:43:00Z"/>
              </w:rPr>
            </w:pPr>
            <w:ins w:id="4" w:author="Joseph Mearman" w:date="2020-03-30T12:43:00Z">
              <w:r>
                <w:t>Add exemplars for bordered logos</w:t>
              </w:r>
            </w:ins>
          </w:p>
          <w:p w14:paraId="53C239CD" w14:textId="068F41CC" w:rsidR="00FF0251" w:rsidRDefault="00FF0251" w:rsidP="00E65828">
            <w:pPr>
              <w:spacing w:after="0"/>
            </w:pPr>
            <w:ins w:id="5" w:author="Joseph Mearman" w:date="2020-03-30T12:43:00Z">
              <w:r>
                <w:t>Version control</w:t>
              </w:r>
            </w:ins>
          </w:p>
        </w:tc>
      </w:tr>
    </w:tbl>
    <w:p w14:paraId="23979C81" w14:textId="77777777" w:rsidR="001D007E" w:rsidRDefault="001D007E" w:rsidP="001D007E">
      <w:pPr>
        <w:rPr>
          <w:rFonts w:ascii="Arial Rounded MT Bold" w:hAnsi="Arial Rounded MT Bold"/>
          <w:sz w:val="44"/>
        </w:rPr>
      </w:pPr>
    </w:p>
    <w:p w14:paraId="7EA5F6CB" w14:textId="77777777" w:rsidR="001D007E" w:rsidRDefault="001D007E">
      <w:pPr>
        <w:spacing w:after="0"/>
        <w:rPr>
          <w:rFonts w:ascii="Arial Rounded MT Bold" w:hAnsi="Arial Rounded MT Bold"/>
          <w:sz w:val="44"/>
        </w:rPr>
      </w:pPr>
      <w:r>
        <w:rPr>
          <w:rFonts w:ascii="Arial Rounded MT Bold" w:hAnsi="Arial Rounded MT Bold"/>
          <w:sz w:val="44"/>
        </w:rPr>
        <w:br w:type="page"/>
      </w:r>
    </w:p>
    <w:p w14:paraId="43C3DAAB" w14:textId="77389738" w:rsidR="00322D27" w:rsidRDefault="001D007E" w:rsidP="001D007E">
      <w:pPr>
        <w:sectPr w:rsidR="00322D27" w:rsidSect="001D007E">
          <w:headerReference w:type="default" r:id="rId9"/>
          <w:footerReference w:type="default" r:id="rId10"/>
          <w:headerReference w:type="first" r:id="rId11"/>
          <w:footerReference w:type="first" r:id="rId12"/>
          <w:pgSz w:w="11900" w:h="16840"/>
          <w:pgMar w:top="1440" w:right="1440" w:bottom="1440" w:left="1440" w:header="708" w:footer="708" w:gutter="0"/>
          <w:cols w:space="708"/>
          <w:titlePg/>
          <w:docGrid w:linePitch="360"/>
        </w:sectPr>
      </w:pPr>
      <w:r w:rsidRPr="001D007E">
        <w:rPr>
          <w:rFonts w:ascii="Arial Rounded MT Bold" w:hAnsi="Arial Rounded MT Bold"/>
          <w:sz w:val="44"/>
        </w:rPr>
        <w:lastRenderedPageBreak/>
        <w:t>Contents</w:t>
      </w:r>
    </w:p>
    <w:sdt>
      <w:sdtPr>
        <w:id w:val="-976137599"/>
        <w:docPartObj>
          <w:docPartGallery w:val="Table of Contents"/>
          <w:docPartUnique/>
        </w:docPartObj>
      </w:sdtPr>
      <w:sdtEndPr>
        <w:rPr>
          <w:b/>
          <w:bCs/>
          <w:noProof/>
        </w:rPr>
      </w:sdtEndPr>
      <w:sdtContent>
        <w:p w14:paraId="16F2064B" w14:textId="049306CF" w:rsidR="003F79AC" w:rsidRDefault="00990CFE">
          <w:pPr>
            <w:pStyle w:val="TOC1"/>
            <w:tabs>
              <w:tab w:val="left" w:pos="480"/>
              <w:tab w:val="right" w:leader="dot" w:pos="4146"/>
            </w:tabs>
            <w:rPr>
              <w:rFonts w:eastAsiaTheme="minorEastAsia"/>
              <w:noProof/>
              <w:sz w:val="22"/>
              <w:szCs w:val="22"/>
              <w:lang w:eastAsia="en-GB"/>
            </w:rPr>
          </w:pPr>
          <w:r>
            <w:rPr>
              <w:b/>
              <w:bCs/>
              <w:noProof/>
            </w:rPr>
            <w:fldChar w:fldCharType="begin"/>
          </w:r>
          <w:r>
            <w:rPr>
              <w:b/>
              <w:bCs/>
              <w:noProof/>
            </w:rPr>
            <w:instrText xml:space="preserve"> TOC \o "1-3" \h \z \u </w:instrText>
          </w:r>
          <w:r>
            <w:rPr>
              <w:b/>
              <w:bCs/>
              <w:noProof/>
            </w:rPr>
            <w:fldChar w:fldCharType="separate"/>
          </w:r>
          <w:hyperlink w:anchor="_Toc26536778" w:history="1">
            <w:r w:rsidR="003F79AC" w:rsidRPr="00C5424A">
              <w:rPr>
                <w:rStyle w:val="Hyperlink"/>
                <w:noProof/>
              </w:rPr>
              <w:t>1.</w:t>
            </w:r>
            <w:r w:rsidR="003F79AC">
              <w:rPr>
                <w:rFonts w:eastAsiaTheme="minorEastAsia"/>
                <w:noProof/>
                <w:sz w:val="22"/>
                <w:szCs w:val="22"/>
                <w:lang w:eastAsia="en-GB"/>
              </w:rPr>
              <w:tab/>
            </w:r>
            <w:r w:rsidR="003F79AC" w:rsidRPr="00C5424A">
              <w:rPr>
                <w:rStyle w:val="Hyperlink"/>
                <w:noProof/>
              </w:rPr>
              <w:t>Brand hierarchy</w:t>
            </w:r>
            <w:r w:rsidR="003F79AC">
              <w:rPr>
                <w:noProof/>
                <w:webHidden/>
              </w:rPr>
              <w:tab/>
            </w:r>
            <w:r w:rsidR="003F79AC">
              <w:rPr>
                <w:noProof/>
                <w:webHidden/>
              </w:rPr>
              <w:fldChar w:fldCharType="begin"/>
            </w:r>
            <w:r w:rsidR="003F79AC">
              <w:rPr>
                <w:noProof/>
                <w:webHidden/>
              </w:rPr>
              <w:instrText xml:space="preserve"> PAGEREF _Toc26536778 \h </w:instrText>
            </w:r>
            <w:r w:rsidR="003F79AC">
              <w:rPr>
                <w:noProof/>
                <w:webHidden/>
              </w:rPr>
            </w:r>
            <w:r w:rsidR="003F79AC">
              <w:rPr>
                <w:noProof/>
                <w:webHidden/>
              </w:rPr>
              <w:fldChar w:fldCharType="separate"/>
            </w:r>
            <w:r w:rsidR="003F79AC">
              <w:rPr>
                <w:noProof/>
                <w:webHidden/>
              </w:rPr>
              <w:t>3</w:t>
            </w:r>
            <w:r w:rsidR="003F79AC">
              <w:rPr>
                <w:noProof/>
                <w:webHidden/>
              </w:rPr>
              <w:fldChar w:fldCharType="end"/>
            </w:r>
          </w:hyperlink>
        </w:p>
        <w:p w14:paraId="5DE83965" w14:textId="5006A225" w:rsidR="003F79AC" w:rsidRDefault="00391FCA">
          <w:pPr>
            <w:pStyle w:val="TOC1"/>
            <w:tabs>
              <w:tab w:val="left" w:pos="480"/>
              <w:tab w:val="right" w:leader="dot" w:pos="4146"/>
            </w:tabs>
            <w:rPr>
              <w:rFonts w:eastAsiaTheme="minorEastAsia"/>
              <w:noProof/>
              <w:sz w:val="22"/>
              <w:szCs w:val="22"/>
              <w:lang w:eastAsia="en-GB"/>
            </w:rPr>
          </w:pPr>
          <w:hyperlink w:anchor="_Toc26536779" w:history="1">
            <w:r w:rsidR="003F79AC" w:rsidRPr="00C5424A">
              <w:rPr>
                <w:rStyle w:val="Hyperlink"/>
                <w:noProof/>
              </w:rPr>
              <w:t>2.</w:t>
            </w:r>
            <w:r w:rsidR="003F79AC">
              <w:rPr>
                <w:rFonts w:eastAsiaTheme="minorEastAsia"/>
                <w:noProof/>
                <w:sz w:val="22"/>
                <w:szCs w:val="22"/>
                <w:lang w:eastAsia="en-GB"/>
              </w:rPr>
              <w:tab/>
            </w:r>
            <w:r w:rsidR="003F79AC" w:rsidRPr="00C5424A">
              <w:rPr>
                <w:rStyle w:val="Hyperlink"/>
                <w:noProof/>
              </w:rPr>
              <w:t>Colours</w:t>
            </w:r>
            <w:r w:rsidR="003F79AC">
              <w:rPr>
                <w:noProof/>
                <w:webHidden/>
              </w:rPr>
              <w:tab/>
            </w:r>
            <w:r w:rsidR="003F79AC">
              <w:rPr>
                <w:noProof/>
                <w:webHidden/>
              </w:rPr>
              <w:fldChar w:fldCharType="begin"/>
            </w:r>
            <w:r w:rsidR="003F79AC">
              <w:rPr>
                <w:noProof/>
                <w:webHidden/>
              </w:rPr>
              <w:instrText xml:space="preserve"> PAGEREF _Toc26536779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30EEC2D7" w14:textId="47043509" w:rsidR="003F79AC" w:rsidRDefault="00391FCA">
          <w:pPr>
            <w:pStyle w:val="TOC2"/>
            <w:tabs>
              <w:tab w:val="left" w:pos="880"/>
              <w:tab w:val="right" w:leader="dot" w:pos="4146"/>
            </w:tabs>
            <w:rPr>
              <w:rFonts w:eastAsiaTheme="minorEastAsia"/>
              <w:noProof/>
              <w:sz w:val="22"/>
              <w:szCs w:val="22"/>
              <w:lang w:eastAsia="en-GB"/>
            </w:rPr>
          </w:pPr>
          <w:hyperlink w:anchor="_Toc26536780" w:history="1">
            <w:r w:rsidR="003F79AC" w:rsidRPr="00C5424A">
              <w:rPr>
                <w:rStyle w:val="Hyperlink"/>
                <w:noProof/>
              </w:rPr>
              <w:t>2.1.</w:t>
            </w:r>
            <w:r w:rsidR="003F79AC">
              <w:rPr>
                <w:rFonts w:eastAsiaTheme="minorEastAsia"/>
                <w:noProof/>
                <w:sz w:val="22"/>
                <w:szCs w:val="22"/>
                <w:lang w:eastAsia="en-GB"/>
              </w:rPr>
              <w:tab/>
            </w:r>
            <w:r w:rsidR="003F79AC" w:rsidRPr="00C5424A">
              <w:rPr>
                <w:rStyle w:val="Hyperlink"/>
                <w:noProof/>
              </w:rPr>
              <w:t>Core Colours</w:t>
            </w:r>
            <w:r w:rsidR="003F79AC">
              <w:rPr>
                <w:noProof/>
                <w:webHidden/>
              </w:rPr>
              <w:tab/>
            </w:r>
            <w:r w:rsidR="003F79AC">
              <w:rPr>
                <w:noProof/>
                <w:webHidden/>
              </w:rPr>
              <w:fldChar w:fldCharType="begin"/>
            </w:r>
            <w:r w:rsidR="003F79AC">
              <w:rPr>
                <w:noProof/>
                <w:webHidden/>
              </w:rPr>
              <w:instrText xml:space="preserve"> PAGEREF _Toc26536780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52B58234" w14:textId="33CBB2DF" w:rsidR="003F79AC" w:rsidRDefault="00391FCA">
          <w:pPr>
            <w:pStyle w:val="TOC3"/>
            <w:tabs>
              <w:tab w:val="right" w:leader="dot" w:pos="4146"/>
            </w:tabs>
            <w:rPr>
              <w:rFonts w:eastAsiaTheme="minorEastAsia"/>
              <w:noProof/>
              <w:sz w:val="22"/>
              <w:szCs w:val="22"/>
              <w:lang w:eastAsia="en-GB"/>
            </w:rPr>
          </w:pPr>
          <w:hyperlink w:anchor="_Toc26536781"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_Toc26536781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1850E567" w14:textId="42F0340D" w:rsidR="003F79AC" w:rsidRDefault="00391FCA">
          <w:pPr>
            <w:pStyle w:val="TOC3"/>
            <w:tabs>
              <w:tab w:val="right" w:leader="dot" w:pos="4146"/>
            </w:tabs>
            <w:rPr>
              <w:rFonts w:eastAsiaTheme="minorEastAsia"/>
              <w:noProof/>
              <w:sz w:val="22"/>
              <w:szCs w:val="22"/>
              <w:lang w:eastAsia="en-GB"/>
            </w:rPr>
          </w:pPr>
          <w:hyperlink w:anchor="_Toc26536782" w:history="1">
            <w:r w:rsidR="003F79AC" w:rsidRPr="00C5424A">
              <w:rPr>
                <w:rStyle w:val="Hyperlink"/>
                <w:noProof/>
              </w:rPr>
              <w:t>Palette</w:t>
            </w:r>
            <w:r w:rsidR="003F79AC">
              <w:rPr>
                <w:noProof/>
                <w:webHidden/>
              </w:rPr>
              <w:tab/>
            </w:r>
            <w:r w:rsidR="003F79AC">
              <w:rPr>
                <w:noProof/>
                <w:webHidden/>
              </w:rPr>
              <w:fldChar w:fldCharType="begin"/>
            </w:r>
            <w:r w:rsidR="003F79AC">
              <w:rPr>
                <w:noProof/>
                <w:webHidden/>
              </w:rPr>
              <w:instrText xml:space="preserve"> PAGEREF _Toc26536782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727D5218" w14:textId="4206A4D3" w:rsidR="003F79AC" w:rsidRDefault="00391FCA">
          <w:pPr>
            <w:pStyle w:val="TOC2"/>
            <w:tabs>
              <w:tab w:val="left" w:pos="880"/>
              <w:tab w:val="right" w:leader="dot" w:pos="4146"/>
            </w:tabs>
            <w:rPr>
              <w:rFonts w:eastAsiaTheme="minorEastAsia"/>
              <w:noProof/>
              <w:sz w:val="22"/>
              <w:szCs w:val="22"/>
              <w:lang w:eastAsia="en-GB"/>
            </w:rPr>
          </w:pPr>
          <w:hyperlink w:anchor="_Toc26536783" w:history="1">
            <w:r w:rsidR="003F79AC" w:rsidRPr="00C5424A">
              <w:rPr>
                <w:rStyle w:val="Hyperlink"/>
                <w:noProof/>
              </w:rPr>
              <w:t>2.2.</w:t>
            </w:r>
            <w:r w:rsidR="003F79AC">
              <w:rPr>
                <w:rFonts w:eastAsiaTheme="minorEastAsia"/>
                <w:noProof/>
                <w:sz w:val="22"/>
                <w:szCs w:val="22"/>
                <w:lang w:eastAsia="en-GB"/>
              </w:rPr>
              <w:tab/>
            </w:r>
            <w:r w:rsidR="003F79AC" w:rsidRPr="00C5424A">
              <w:rPr>
                <w:rStyle w:val="Hyperlink"/>
                <w:noProof/>
              </w:rPr>
              <w:t>Additional colours</w:t>
            </w:r>
            <w:r w:rsidR="003F79AC">
              <w:rPr>
                <w:noProof/>
                <w:webHidden/>
              </w:rPr>
              <w:tab/>
            </w:r>
            <w:r w:rsidR="003F79AC">
              <w:rPr>
                <w:noProof/>
                <w:webHidden/>
              </w:rPr>
              <w:fldChar w:fldCharType="begin"/>
            </w:r>
            <w:r w:rsidR="003F79AC">
              <w:rPr>
                <w:noProof/>
                <w:webHidden/>
              </w:rPr>
              <w:instrText xml:space="preserve"> PAGEREF _Toc26536783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4CC34CF7" w14:textId="2E223051" w:rsidR="003F79AC" w:rsidRDefault="00391FCA">
          <w:pPr>
            <w:pStyle w:val="TOC3"/>
            <w:tabs>
              <w:tab w:val="right" w:leader="dot" w:pos="4146"/>
            </w:tabs>
            <w:rPr>
              <w:rFonts w:eastAsiaTheme="minorEastAsia"/>
              <w:noProof/>
              <w:sz w:val="22"/>
              <w:szCs w:val="22"/>
              <w:lang w:eastAsia="en-GB"/>
            </w:rPr>
          </w:pPr>
          <w:hyperlink w:anchor="_Toc26536784"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_Toc26536784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7B6C8F72" w14:textId="478EAAD9" w:rsidR="003F79AC" w:rsidRDefault="00391FCA">
          <w:pPr>
            <w:pStyle w:val="TOC3"/>
            <w:tabs>
              <w:tab w:val="right" w:leader="dot" w:pos="4146"/>
            </w:tabs>
            <w:rPr>
              <w:rFonts w:eastAsiaTheme="minorEastAsia"/>
              <w:noProof/>
              <w:sz w:val="22"/>
              <w:szCs w:val="22"/>
              <w:lang w:eastAsia="en-GB"/>
            </w:rPr>
          </w:pPr>
          <w:hyperlink w:anchor="_Toc26536785" w:history="1">
            <w:r w:rsidR="003F79AC" w:rsidRPr="00C5424A">
              <w:rPr>
                <w:rStyle w:val="Hyperlink"/>
                <w:noProof/>
              </w:rPr>
              <w:t>Palette</w:t>
            </w:r>
            <w:r w:rsidR="003F79AC">
              <w:rPr>
                <w:noProof/>
                <w:webHidden/>
              </w:rPr>
              <w:tab/>
            </w:r>
            <w:r w:rsidR="003F79AC">
              <w:rPr>
                <w:noProof/>
                <w:webHidden/>
              </w:rPr>
              <w:fldChar w:fldCharType="begin"/>
            </w:r>
            <w:r w:rsidR="003F79AC">
              <w:rPr>
                <w:noProof/>
                <w:webHidden/>
              </w:rPr>
              <w:instrText xml:space="preserve"> PAGEREF _Toc26536785 \h </w:instrText>
            </w:r>
            <w:r w:rsidR="003F79AC">
              <w:rPr>
                <w:noProof/>
                <w:webHidden/>
              </w:rPr>
            </w:r>
            <w:r w:rsidR="003F79AC">
              <w:rPr>
                <w:noProof/>
                <w:webHidden/>
              </w:rPr>
              <w:fldChar w:fldCharType="separate"/>
            </w:r>
            <w:r w:rsidR="003F79AC">
              <w:rPr>
                <w:noProof/>
                <w:webHidden/>
              </w:rPr>
              <w:t>4</w:t>
            </w:r>
            <w:r w:rsidR="003F79AC">
              <w:rPr>
                <w:noProof/>
                <w:webHidden/>
              </w:rPr>
              <w:fldChar w:fldCharType="end"/>
            </w:r>
          </w:hyperlink>
        </w:p>
        <w:p w14:paraId="0EC801F3" w14:textId="2024BC78" w:rsidR="003F79AC" w:rsidRDefault="00391FCA">
          <w:pPr>
            <w:pStyle w:val="TOC1"/>
            <w:tabs>
              <w:tab w:val="left" w:pos="480"/>
              <w:tab w:val="right" w:leader="dot" w:pos="4146"/>
            </w:tabs>
            <w:rPr>
              <w:rFonts w:eastAsiaTheme="minorEastAsia"/>
              <w:noProof/>
              <w:sz w:val="22"/>
              <w:szCs w:val="22"/>
              <w:lang w:eastAsia="en-GB"/>
            </w:rPr>
          </w:pPr>
          <w:hyperlink w:anchor="_Toc26536786" w:history="1">
            <w:r w:rsidR="003F79AC" w:rsidRPr="00C5424A">
              <w:rPr>
                <w:rStyle w:val="Hyperlink"/>
                <w:noProof/>
              </w:rPr>
              <w:t>3.</w:t>
            </w:r>
            <w:r w:rsidR="003F79AC">
              <w:rPr>
                <w:rFonts w:eastAsiaTheme="minorEastAsia"/>
                <w:noProof/>
                <w:sz w:val="22"/>
                <w:szCs w:val="22"/>
                <w:lang w:eastAsia="en-GB"/>
              </w:rPr>
              <w:tab/>
            </w:r>
            <w:r w:rsidR="003F79AC" w:rsidRPr="00C5424A">
              <w:rPr>
                <w:rStyle w:val="Hyperlink"/>
                <w:noProof/>
              </w:rPr>
              <w:t>Logos</w:t>
            </w:r>
            <w:r w:rsidR="003F79AC">
              <w:rPr>
                <w:noProof/>
                <w:webHidden/>
              </w:rPr>
              <w:tab/>
            </w:r>
            <w:r w:rsidR="003F79AC">
              <w:rPr>
                <w:noProof/>
                <w:webHidden/>
              </w:rPr>
              <w:fldChar w:fldCharType="begin"/>
            </w:r>
            <w:r w:rsidR="003F79AC">
              <w:rPr>
                <w:noProof/>
                <w:webHidden/>
              </w:rPr>
              <w:instrText xml:space="preserve"> PAGEREF _Toc26536786 \h </w:instrText>
            </w:r>
            <w:r w:rsidR="003F79AC">
              <w:rPr>
                <w:noProof/>
                <w:webHidden/>
              </w:rPr>
            </w:r>
            <w:r w:rsidR="003F79AC">
              <w:rPr>
                <w:noProof/>
                <w:webHidden/>
              </w:rPr>
              <w:fldChar w:fldCharType="separate"/>
            </w:r>
            <w:r w:rsidR="003F79AC">
              <w:rPr>
                <w:noProof/>
                <w:webHidden/>
              </w:rPr>
              <w:t>5</w:t>
            </w:r>
            <w:r w:rsidR="003F79AC">
              <w:rPr>
                <w:noProof/>
                <w:webHidden/>
              </w:rPr>
              <w:fldChar w:fldCharType="end"/>
            </w:r>
          </w:hyperlink>
        </w:p>
        <w:p w14:paraId="29FF92BB" w14:textId="166E7E2C" w:rsidR="003F79AC" w:rsidRDefault="00391FCA">
          <w:pPr>
            <w:pStyle w:val="TOC2"/>
            <w:tabs>
              <w:tab w:val="left" w:pos="880"/>
              <w:tab w:val="right" w:leader="dot" w:pos="4146"/>
            </w:tabs>
            <w:rPr>
              <w:rFonts w:eastAsiaTheme="minorEastAsia"/>
              <w:noProof/>
              <w:sz w:val="22"/>
              <w:szCs w:val="22"/>
              <w:lang w:eastAsia="en-GB"/>
            </w:rPr>
          </w:pPr>
          <w:hyperlink w:anchor="_Toc26536787" w:history="1">
            <w:r w:rsidR="003F79AC" w:rsidRPr="00C5424A">
              <w:rPr>
                <w:rStyle w:val="Hyperlink"/>
                <w:noProof/>
              </w:rPr>
              <w:t>3.1.</w:t>
            </w:r>
            <w:r w:rsidR="003F79AC">
              <w:rPr>
                <w:rFonts w:eastAsiaTheme="minorEastAsia"/>
                <w:noProof/>
                <w:sz w:val="22"/>
                <w:szCs w:val="22"/>
                <w:lang w:eastAsia="en-GB"/>
              </w:rPr>
              <w:tab/>
            </w:r>
            <w:r w:rsidR="003F79AC" w:rsidRPr="00C5424A">
              <w:rPr>
                <w:rStyle w:val="Hyperlink"/>
                <w:noProof/>
              </w:rPr>
              <w:t>Exclusion area</w:t>
            </w:r>
            <w:r w:rsidR="003F79AC">
              <w:rPr>
                <w:noProof/>
                <w:webHidden/>
              </w:rPr>
              <w:tab/>
            </w:r>
            <w:r w:rsidR="003F79AC">
              <w:rPr>
                <w:noProof/>
                <w:webHidden/>
              </w:rPr>
              <w:fldChar w:fldCharType="begin"/>
            </w:r>
            <w:r w:rsidR="003F79AC">
              <w:rPr>
                <w:noProof/>
                <w:webHidden/>
              </w:rPr>
              <w:instrText xml:space="preserve"> PAGEREF _Toc26536787 \h </w:instrText>
            </w:r>
            <w:r w:rsidR="003F79AC">
              <w:rPr>
                <w:noProof/>
                <w:webHidden/>
              </w:rPr>
            </w:r>
            <w:r w:rsidR="003F79AC">
              <w:rPr>
                <w:noProof/>
                <w:webHidden/>
              </w:rPr>
              <w:fldChar w:fldCharType="separate"/>
            </w:r>
            <w:r w:rsidR="003F79AC">
              <w:rPr>
                <w:noProof/>
                <w:webHidden/>
              </w:rPr>
              <w:t>5</w:t>
            </w:r>
            <w:r w:rsidR="003F79AC">
              <w:rPr>
                <w:noProof/>
                <w:webHidden/>
              </w:rPr>
              <w:fldChar w:fldCharType="end"/>
            </w:r>
          </w:hyperlink>
        </w:p>
        <w:p w14:paraId="4CACE667" w14:textId="2660B015" w:rsidR="003F79AC" w:rsidRDefault="00391FCA">
          <w:pPr>
            <w:pStyle w:val="TOC2"/>
            <w:tabs>
              <w:tab w:val="left" w:pos="880"/>
              <w:tab w:val="right" w:leader="dot" w:pos="4146"/>
            </w:tabs>
            <w:rPr>
              <w:rFonts w:eastAsiaTheme="minorEastAsia"/>
              <w:noProof/>
              <w:sz w:val="22"/>
              <w:szCs w:val="22"/>
              <w:lang w:eastAsia="en-GB"/>
            </w:rPr>
          </w:pPr>
          <w:hyperlink w:anchor="_Toc26536788" w:history="1">
            <w:r w:rsidR="003F79AC" w:rsidRPr="00C5424A">
              <w:rPr>
                <w:rStyle w:val="Hyperlink"/>
                <w:noProof/>
              </w:rPr>
              <w:t>3.2.</w:t>
            </w:r>
            <w:r w:rsidR="003F79AC">
              <w:rPr>
                <w:rFonts w:eastAsiaTheme="minorEastAsia"/>
                <w:noProof/>
                <w:sz w:val="22"/>
                <w:szCs w:val="22"/>
                <w:lang w:eastAsia="en-GB"/>
              </w:rPr>
              <w:tab/>
            </w:r>
            <w:r w:rsidR="003F79AC" w:rsidRPr="00C5424A">
              <w:rPr>
                <w:rStyle w:val="Hyperlink"/>
                <w:noProof/>
              </w:rPr>
              <w:t>Sizing</w:t>
            </w:r>
            <w:r w:rsidR="003F79AC">
              <w:rPr>
                <w:noProof/>
                <w:webHidden/>
              </w:rPr>
              <w:tab/>
            </w:r>
            <w:r w:rsidR="003F79AC">
              <w:rPr>
                <w:noProof/>
                <w:webHidden/>
              </w:rPr>
              <w:fldChar w:fldCharType="begin"/>
            </w:r>
            <w:r w:rsidR="003F79AC">
              <w:rPr>
                <w:noProof/>
                <w:webHidden/>
              </w:rPr>
              <w:instrText xml:space="preserve"> PAGEREF _Toc26536788 \h </w:instrText>
            </w:r>
            <w:r w:rsidR="003F79AC">
              <w:rPr>
                <w:noProof/>
                <w:webHidden/>
              </w:rPr>
            </w:r>
            <w:r w:rsidR="003F79AC">
              <w:rPr>
                <w:noProof/>
                <w:webHidden/>
              </w:rPr>
              <w:fldChar w:fldCharType="separate"/>
            </w:r>
            <w:r w:rsidR="003F79AC">
              <w:rPr>
                <w:noProof/>
                <w:webHidden/>
              </w:rPr>
              <w:t>5</w:t>
            </w:r>
            <w:r w:rsidR="003F79AC">
              <w:rPr>
                <w:noProof/>
                <w:webHidden/>
              </w:rPr>
              <w:fldChar w:fldCharType="end"/>
            </w:r>
          </w:hyperlink>
        </w:p>
        <w:p w14:paraId="200FC86C" w14:textId="407B669E" w:rsidR="003F79AC" w:rsidRDefault="00391FCA">
          <w:pPr>
            <w:pStyle w:val="TOC2"/>
            <w:tabs>
              <w:tab w:val="left" w:pos="880"/>
              <w:tab w:val="right" w:leader="dot" w:pos="4146"/>
            </w:tabs>
            <w:rPr>
              <w:rFonts w:eastAsiaTheme="minorEastAsia"/>
              <w:noProof/>
              <w:sz w:val="22"/>
              <w:szCs w:val="22"/>
              <w:lang w:eastAsia="en-GB"/>
            </w:rPr>
          </w:pPr>
          <w:hyperlink w:anchor="_Toc26536789" w:history="1">
            <w:r w:rsidR="003F79AC" w:rsidRPr="00C5424A">
              <w:rPr>
                <w:rStyle w:val="Hyperlink"/>
                <w:noProof/>
              </w:rPr>
              <w:t>3.3.</w:t>
            </w:r>
            <w:r w:rsidR="003F79AC">
              <w:rPr>
                <w:rFonts w:eastAsiaTheme="minorEastAsia"/>
                <w:noProof/>
                <w:sz w:val="22"/>
                <w:szCs w:val="22"/>
                <w:lang w:eastAsia="en-GB"/>
              </w:rPr>
              <w:tab/>
            </w:r>
            <w:r w:rsidR="003F79AC" w:rsidRPr="00C5424A">
              <w:rPr>
                <w:rStyle w:val="Hyperlink"/>
                <w:noProof/>
              </w:rPr>
              <w:t>Variants</w:t>
            </w:r>
            <w:r w:rsidR="003F79AC">
              <w:rPr>
                <w:noProof/>
                <w:webHidden/>
              </w:rPr>
              <w:tab/>
            </w:r>
            <w:r w:rsidR="003F79AC">
              <w:rPr>
                <w:noProof/>
                <w:webHidden/>
              </w:rPr>
              <w:fldChar w:fldCharType="begin"/>
            </w:r>
            <w:r w:rsidR="003F79AC">
              <w:rPr>
                <w:noProof/>
                <w:webHidden/>
              </w:rPr>
              <w:instrText xml:space="preserve"> PAGEREF _Toc26536789 \h </w:instrText>
            </w:r>
            <w:r w:rsidR="003F79AC">
              <w:rPr>
                <w:noProof/>
                <w:webHidden/>
              </w:rPr>
            </w:r>
            <w:r w:rsidR="003F79AC">
              <w:rPr>
                <w:noProof/>
                <w:webHidden/>
              </w:rPr>
              <w:fldChar w:fldCharType="separate"/>
            </w:r>
            <w:r w:rsidR="003F79AC">
              <w:rPr>
                <w:noProof/>
                <w:webHidden/>
              </w:rPr>
              <w:t>6</w:t>
            </w:r>
            <w:r w:rsidR="003F79AC">
              <w:rPr>
                <w:noProof/>
                <w:webHidden/>
              </w:rPr>
              <w:fldChar w:fldCharType="end"/>
            </w:r>
          </w:hyperlink>
        </w:p>
        <w:p w14:paraId="1888AA42" w14:textId="5D834E71" w:rsidR="003F79AC" w:rsidRDefault="00391FCA">
          <w:pPr>
            <w:pStyle w:val="TOC3"/>
            <w:tabs>
              <w:tab w:val="right" w:leader="dot" w:pos="4146"/>
            </w:tabs>
            <w:rPr>
              <w:rFonts w:eastAsiaTheme="minorEastAsia"/>
              <w:noProof/>
              <w:sz w:val="22"/>
              <w:szCs w:val="22"/>
              <w:lang w:eastAsia="en-GB"/>
            </w:rPr>
          </w:pPr>
          <w:hyperlink w:anchor="_Toc26536790" w:history="1">
            <w:r w:rsidR="003F79AC" w:rsidRPr="00C5424A">
              <w:rPr>
                <w:rStyle w:val="Hyperlink"/>
                <w:noProof/>
              </w:rPr>
              <w:t>Main logo</w:t>
            </w:r>
            <w:r w:rsidR="003F79AC">
              <w:rPr>
                <w:noProof/>
                <w:webHidden/>
              </w:rPr>
              <w:tab/>
            </w:r>
            <w:r w:rsidR="003F79AC">
              <w:rPr>
                <w:noProof/>
                <w:webHidden/>
              </w:rPr>
              <w:fldChar w:fldCharType="begin"/>
            </w:r>
            <w:r w:rsidR="003F79AC">
              <w:rPr>
                <w:noProof/>
                <w:webHidden/>
              </w:rPr>
              <w:instrText xml:space="preserve"> PAGEREF _Toc26536790 \h </w:instrText>
            </w:r>
            <w:r w:rsidR="003F79AC">
              <w:rPr>
                <w:noProof/>
                <w:webHidden/>
              </w:rPr>
            </w:r>
            <w:r w:rsidR="003F79AC">
              <w:rPr>
                <w:noProof/>
                <w:webHidden/>
              </w:rPr>
              <w:fldChar w:fldCharType="separate"/>
            </w:r>
            <w:r w:rsidR="003F79AC">
              <w:rPr>
                <w:noProof/>
                <w:webHidden/>
              </w:rPr>
              <w:t>6</w:t>
            </w:r>
            <w:r w:rsidR="003F79AC">
              <w:rPr>
                <w:noProof/>
                <w:webHidden/>
              </w:rPr>
              <w:fldChar w:fldCharType="end"/>
            </w:r>
          </w:hyperlink>
        </w:p>
        <w:p w14:paraId="4DF86358" w14:textId="4775F68D" w:rsidR="003F79AC" w:rsidRDefault="00391FCA">
          <w:pPr>
            <w:pStyle w:val="TOC3"/>
            <w:tabs>
              <w:tab w:val="right" w:leader="dot" w:pos="4146"/>
            </w:tabs>
            <w:rPr>
              <w:rFonts w:eastAsiaTheme="minorEastAsia"/>
              <w:noProof/>
              <w:sz w:val="22"/>
              <w:szCs w:val="22"/>
              <w:lang w:eastAsia="en-GB"/>
            </w:rPr>
          </w:pPr>
          <w:hyperlink w:anchor="_Toc26536791" w:history="1">
            <w:r w:rsidR="003F79AC" w:rsidRPr="00C5424A">
              <w:rPr>
                <w:rStyle w:val="Hyperlink"/>
                <w:noProof/>
              </w:rPr>
              <w:t>Square offset logo</w:t>
            </w:r>
            <w:r w:rsidR="003F79AC">
              <w:rPr>
                <w:noProof/>
                <w:webHidden/>
              </w:rPr>
              <w:tab/>
            </w:r>
            <w:r w:rsidR="003F79AC">
              <w:rPr>
                <w:noProof/>
                <w:webHidden/>
              </w:rPr>
              <w:fldChar w:fldCharType="begin"/>
            </w:r>
            <w:r w:rsidR="003F79AC">
              <w:rPr>
                <w:noProof/>
                <w:webHidden/>
              </w:rPr>
              <w:instrText xml:space="preserve"> PAGEREF _Toc26536791 \h </w:instrText>
            </w:r>
            <w:r w:rsidR="003F79AC">
              <w:rPr>
                <w:noProof/>
                <w:webHidden/>
              </w:rPr>
            </w:r>
            <w:r w:rsidR="003F79AC">
              <w:rPr>
                <w:noProof/>
                <w:webHidden/>
              </w:rPr>
              <w:fldChar w:fldCharType="separate"/>
            </w:r>
            <w:r w:rsidR="003F79AC">
              <w:rPr>
                <w:noProof/>
                <w:webHidden/>
              </w:rPr>
              <w:t>6</w:t>
            </w:r>
            <w:r w:rsidR="003F79AC">
              <w:rPr>
                <w:noProof/>
                <w:webHidden/>
              </w:rPr>
              <w:fldChar w:fldCharType="end"/>
            </w:r>
          </w:hyperlink>
        </w:p>
        <w:p w14:paraId="4D07F7BE" w14:textId="64667DB9" w:rsidR="003F79AC" w:rsidRDefault="00391FCA">
          <w:pPr>
            <w:pStyle w:val="TOC2"/>
            <w:tabs>
              <w:tab w:val="left" w:pos="880"/>
              <w:tab w:val="right" w:leader="dot" w:pos="4146"/>
            </w:tabs>
            <w:rPr>
              <w:rFonts w:eastAsiaTheme="minorEastAsia"/>
              <w:noProof/>
              <w:sz w:val="22"/>
              <w:szCs w:val="22"/>
              <w:lang w:eastAsia="en-GB"/>
            </w:rPr>
          </w:pPr>
          <w:hyperlink w:anchor="_Toc26536792" w:history="1">
            <w:r w:rsidR="003F79AC" w:rsidRPr="00C5424A">
              <w:rPr>
                <w:rStyle w:val="Hyperlink"/>
                <w:noProof/>
              </w:rPr>
              <w:t>3.4.</w:t>
            </w:r>
            <w:r w:rsidR="003F79AC">
              <w:rPr>
                <w:rFonts w:eastAsiaTheme="minorEastAsia"/>
                <w:noProof/>
                <w:sz w:val="22"/>
                <w:szCs w:val="22"/>
                <w:lang w:eastAsia="en-GB"/>
              </w:rPr>
              <w:tab/>
            </w:r>
            <w:r w:rsidR="003F79AC" w:rsidRPr="00C5424A">
              <w:rPr>
                <w:rStyle w:val="Hyperlink"/>
                <w:noProof/>
              </w:rPr>
              <w:t>Glyphs and icons</w:t>
            </w:r>
            <w:r w:rsidR="003F79AC">
              <w:rPr>
                <w:noProof/>
                <w:webHidden/>
              </w:rPr>
              <w:tab/>
            </w:r>
            <w:r w:rsidR="003F79AC">
              <w:rPr>
                <w:noProof/>
                <w:webHidden/>
              </w:rPr>
              <w:fldChar w:fldCharType="begin"/>
            </w:r>
            <w:r w:rsidR="003F79AC">
              <w:rPr>
                <w:noProof/>
                <w:webHidden/>
              </w:rPr>
              <w:instrText xml:space="preserve"> PAGEREF _Toc26536792 \h </w:instrText>
            </w:r>
            <w:r w:rsidR="003F79AC">
              <w:rPr>
                <w:noProof/>
                <w:webHidden/>
              </w:rPr>
            </w:r>
            <w:r w:rsidR="003F79AC">
              <w:rPr>
                <w:noProof/>
                <w:webHidden/>
              </w:rPr>
              <w:fldChar w:fldCharType="separate"/>
            </w:r>
            <w:r w:rsidR="003F79AC">
              <w:rPr>
                <w:noProof/>
                <w:webHidden/>
              </w:rPr>
              <w:t>8</w:t>
            </w:r>
            <w:r w:rsidR="003F79AC">
              <w:rPr>
                <w:noProof/>
                <w:webHidden/>
              </w:rPr>
              <w:fldChar w:fldCharType="end"/>
            </w:r>
          </w:hyperlink>
        </w:p>
        <w:p w14:paraId="45B80685" w14:textId="12183F3B" w:rsidR="003F79AC" w:rsidRDefault="00391FCA">
          <w:pPr>
            <w:pStyle w:val="TOC3"/>
            <w:tabs>
              <w:tab w:val="right" w:leader="dot" w:pos="4146"/>
            </w:tabs>
            <w:rPr>
              <w:rFonts w:eastAsiaTheme="minorEastAsia"/>
              <w:noProof/>
              <w:sz w:val="22"/>
              <w:szCs w:val="22"/>
              <w:lang w:eastAsia="en-GB"/>
            </w:rPr>
          </w:pPr>
          <w:hyperlink w:anchor="_Toc26536793"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_Toc26536793 \h </w:instrText>
            </w:r>
            <w:r w:rsidR="003F79AC">
              <w:rPr>
                <w:noProof/>
                <w:webHidden/>
              </w:rPr>
            </w:r>
            <w:r w:rsidR="003F79AC">
              <w:rPr>
                <w:noProof/>
                <w:webHidden/>
              </w:rPr>
              <w:fldChar w:fldCharType="separate"/>
            </w:r>
            <w:r w:rsidR="003F79AC">
              <w:rPr>
                <w:noProof/>
                <w:webHidden/>
              </w:rPr>
              <w:t>8</w:t>
            </w:r>
            <w:r w:rsidR="003F79AC">
              <w:rPr>
                <w:noProof/>
                <w:webHidden/>
              </w:rPr>
              <w:fldChar w:fldCharType="end"/>
            </w:r>
          </w:hyperlink>
        </w:p>
        <w:p w14:paraId="3FDEF5A2" w14:textId="7EF5AC41" w:rsidR="003F79AC" w:rsidRDefault="00391FCA">
          <w:pPr>
            <w:pStyle w:val="TOC3"/>
            <w:tabs>
              <w:tab w:val="right" w:leader="dot" w:pos="4146"/>
            </w:tabs>
            <w:rPr>
              <w:rFonts w:eastAsiaTheme="minorEastAsia"/>
              <w:noProof/>
              <w:sz w:val="22"/>
              <w:szCs w:val="22"/>
              <w:lang w:eastAsia="en-GB"/>
            </w:rPr>
          </w:pPr>
          <w:hyperlink w:anchor="_Toc26536794" w:history="1">
            <w:r w:rsidR="003F79AC" w:rsidRPr="00C5424A">
              <w:rPr>
                <w:rStyle w:val="Hyperlink"/>
                <w:noProof/>
              </w:rPr>
              <w:t>Palette</w:t>
            </w:r>
            <w:r w:rsidR="003F79AC">
              <w:rPr>
                <w:noProof/>
                <w:webHidden/>
              </w:rPr>
              <w:tab/>
            </w:r>
            <w:r w:rsidR="003F79AC">
              <w:rPr>
                <w:noProof/>
                <w:webHidden/>
              </w:rPr>
              <w:fldChar w:fldCharType="begin"/>
            </w:r>
            <w:r w:rsidR="003F79AC">
              <w:rPr>
                <w:noProof/>
                <w:webHidden/>
              </w:rPr>
              <w:instrText xml:space="preserve"> PAGEREF _Toc26536794 \h </w:instrText>
            </w:r>
            <w:r w:rsidR="003F79AC">
              <w:rPr>
                <w:noProof/>
                <w:webHidden/>
              </w:rPr>
            </w:r>
            <w:r w:rsidR="003F79AC">
              <w:rPr>
                <w:noProof/>
                <w:webHidden/>
              </w:rPr>
              <w:fldChar w:fldCharType="separate"/>
            </w:r>
            <w:r w:rsidR="003F79AC">
              <w:rPr>
                <w:noProof/>
                <w:webHidden/>
              </w:rPr>
              <w:t>8</w:t>
            </w:r>
            <w:r w:rsidR="003F79AC">
              <w:rPr>
                <w:noProof/>
                <w:webHidden/>
              </w:rPr>
              <w:fldChar w:fldCharType="end"/>
            </w:r>
          </w:hyperlink>
        </w:p>
        <w:p w14:paraId="67820F1B" w14:textId="40233D3A" w:rsidR="003F79AC" w:rsidRDefault="00391FCA">
          <w:pPr>
            <w:pStyle w:val="TOC3"/>
            <w:tabs>
              <w:tab w:val="right" w:leader="dot" w:pos="4146"/>
            </w:tabs>
            <w:rPr>
              <w:rFonts w:eastAsiaTheme="minorEastAsia"/>
              <w:noProof/>
              <w:sz w:val="22"/>
              <w:szCs w:val="22"/>
              <w:lang w:eastAsia="en-GB"/>
            </w:rPr>
          </w:pPr>
          <w:hyperlink w:anchor="_Toc26536795" w:history="1">
            <w:r w:rsidR="003F79AC" w:rsidRPr="00C5424A">
              <w:rPr>
                <w:rStyle w:val="Hyperlink"/>
                <w:noProof/>
              </w:rPr>
              <w:t>Colours</w:t>
            </w:r>
            <w:r w:rsidR="003F79AC">
              <w:rPr>
                <w:noProof/>
                <w:webHidden/>
              </w:rPr>
              <w:tab/>
            </w:r>
            <w:r w:rsidR="003F79AC">
              <w:rPr>
                <w:noProof/>
                <w:webHidden/>
              </w:rPr>
              <w:fldChar w:fldCharType="begin"/>
            </w:r>
            <w:r w:rsidR="003F79AC">
              <w:rPr>
                <w:noProof/>
                <w:webHidden/>
              </w:rPr>
              <w:instrText xml:space="preserve"> PAGEREF _Toc26536795 \h </w:instrText>
            </w:r>
            <w:r w:rsidR="003F79AC">
              <w:rPr>
                <w:noProof/>
                <w:webHidden/>
              </w:rPr>
            </w:r>
            <w:r w:rsidR="003F79AC">
              <w:rPr>
                <w:noProof/>
                <w:webHidden/>
              </w:rPr>
              <w:fldChar w:fldCharType="separate"/>
            </w:r>
            <w:r w:rsidR="003F79AC">
              <w:rPr>
                <w:noProof/>
                <w:webHidden/>
              </w:rPr>
              <w:t>8</w:t>
            </w:r>
            <w:r w:rsidR="003F79AC">
              <w:rPr>
                <w:noProof/>
                <w:webHidden/>
              </w:rPr>
              <w:fldChar w:fldCharType="end"/>
            </w:r>
          </w:hyperlink>
        </w:p>
        <w:p w14:paraId="038A750D" w14:textId="3CEAA263" w:rsidR="003F79AC" w:rsidRDefault="00391FCA">
          <w:pPr>
            <w:pStyle w:val="TOC3"/>
            <w:tabs>
              <w:tab w:val="right" w:leader="dot" w:pos="4146"/>
            </w:tabs>
            <w:rPr>
              <w:rFonts w:eastAsiaTheme="minorEastAsia"/>
              <w:noProof/>
              <w:sz w:val="22"/>
              <w:szCs w:val="22"/>
              <w:lang w:eastAsia="en-GB"/>
            </w:rPr>
          </w:pPr>
          <w:hyperlink w:anchor="_Toc26536796" w:history="1">
            <w:r w:rsidR="003F79AC" w:rsidRPr="00C5424A">
              <w:rPr>
                <w:rStyle w:val="Hyperlink"/>
                <w:noProof/>
              </w:rPr>
              <w:t>Elements</w:t>
            </w:r>
            <w:r w:rsidR="003F79AC">
              <w:rPr>
                <w:noProof/>
                <w:webHidden/>
              </w:rPr>
              <w:tab/>
            </w:r>
            <w:r w:rsidR="003F79AC">
              <w:rPr>
                <w:noProof/>
                <w:webHidden/>
              </w:rPr>
              <w:fldChar w:fldCharType="begin"/>
            </w:r>
            <w:r w:rsidR="003F79AC">
              <w:rPr>
                <w:noProof/>
                <w:webHidden/>
              </w:rPr>
              <w:instrText xml:space="preserve"> PAGEREF _Toc26536796 \h </w:instrText>
            </w:r>
            <w:r w:rsidR="003F79AC">
              <w:rPr>
                <w:noProof/>
                <w:webHidden/>
              </w:rPr>
            </w:r>
            <w:r w:rsidR="003F79AC">
              <w:rPr>
                <w:noProof/>
                <w:webHidden/>
              </w:rPr>
              <w:fldChar w:fldCharType="separate"/>
            </w:r>
            <w:r w:rsidR="003F79AC">
              <w:rPr>
                <w:noProof/>
                <w:webHidden/>
              </w:rPr>
              <w:t>9</w:t>
            </w:r>
            <w:r w:rsidR="003F79AC">
              <w:rPr>
                <w:noProof/>
                <w:webHidden/>
              </w:rPr>
              <w:fldChar w:fldCharType="end"/>
            </w:r>
          </w:hyperlink>
        </w:p>
        <w:p w14:paraId="71B918F6" w14:textId="518C9E74" w:rsidR="003F79AC" w:rsidRDefault="00391FCA">
          <w:pPr>
            <w:pStyle w:val="TOC2"/>
            <w:tabs>
              <w:tab w:val="left" w:pos="880"/>
              <w:tab w:val="right" w:leader="dot" w:pos="4146"/>
            </w:tabs>
            <w:rPr>
              <w:rFonts w:eastAsiaTheme="minorEastAsia"/>
              <w:noProof/>
              <w:sz w:val="22"/>
              <w:szCs w:val="22"/>
              <w:lang w:eastAsia="en-GB"/>
            </w:rPr>
          </w:pPr>
          <w:hyperlink w:anchor="_Toc26536797" w:history="1">
            <w:r w:rsidR="003F79AC" w:rsidRPr="00C5424A">
              <w:rPr>
                <w:rStyle w:val="Hyperlink"/>
                <w:noProof/>
              </w:rPr>
              <w:t>3.5.</w:t>
            </w:r>
            <w:r w:rsidR="003F79AC">
              <w:rPr>
                <w:rFonts w:eastAsiaTheme="minorEastAsia"/>
                <w:noProof/>
                <w:sz w:val="22"/>
                <w:szCs w:val="22"/>
                <w:lang w:eastAsia="en-GB"/>
              </w:rPr>
              <w:tab/>
            </w:r>
            <w:r w:rsidR="003F79AC" w:rsidRPr="00C5424A">
              <w:rPr>
                <w:rStyle w:val="Hyperlink"/>
                <w:noProof/>
              </w:rPr>
              <w:t>Man and woman</w:t>
            </w:r>
            <w:r w:rsidR="003F79AC">
              <w:rPr>
                <w:noProof/>
                <w:webHidden/>
              </w:rPr>
              <w:tab/>
            </w:r>
            <w:r w:rsidR="003F79AC">
              <w:rPr>
                <w:noProof/>
                <w:webHidden/>
              </w:rPr>
              <w:fldChar w:fldCharType="begin"/>
            </w:r>
            <w:r w:rsidR="003F79AC">
              <w:rPr>
                <w:noProof/>
                <w:webHidden/>
              </w:rPr>
              <w:instrText xml:space="preserve"> PAGEREF _Toc26536797 \h </w:instrText>
            </w:r>
            <w:r w:rsidR="003F79AC">
              <w:rPr>
                <w:noProof/>
                <w:webHidden/>
              </w:rPr>
            </w:r>
            <w:r w:rsidR="003F79AC">
              <w:rPr>
                <w:noProof/>
                <w:webHidden/>
              </w:rPr>
              <w:fldChar w:fldCharType="separate"/>
            </w:r>
            <w:r w:rsidR="003F79AC">
              <w:rPr>
                <w:noProof/>
                <w:webHidden/>
              </w:rPr>
              <w:t>13</w:t>
            </w:r>
            <w:r w:rsidR="003F79AC">
              <w:rPr>
                <w:noProof/>
                <w:webHidden/>
              </w:rPr>
              <w:fldChar w:fldCharType="end"/>
            </w:r>
          </w:hyperlink>
        </w:p>
        <w:p w14:paraId="64FF79C5" w14:textId="7DCC1D2B" w:rsidR="003F79AC" w:rsidRDefault="00391FCA">
          <w:pPr>
            <w:pStyle w:val="TOC3"/>
            <w:tabs>
              <w:tab w:val="right" w:leader="dot" w:pos="4146"/>
            </w:tabs>
            <w:rPr>
              <w:rFonts w:eastAsiaTheme="minorEastAsia"/>
              <w:noProof/>
              <w:sz w:val="22"/>
              <w:szCs w:val="22"/>
              <w:lang w:eastAsia="en-GB"/>
            </w:rPr>
          </w:pPr>
          <w:hyperlink w:anchor="_Toc26536798"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_Toc26536798 \h </w:instrText>
            </w:r>
            <w:r w:rsidR="003F79AC">
              <w:rPr>
                <w:noProof/>
                <w:webHidden/>
              </w:rPr>
            </w:r>
            <w:r w:rsidR="003F79AC">
              <w:rPr>
                <w:noProof/>
                <w:webHidden/>
              </w:rPr>
              <w:fldChar w:fldCharType="separate"/>
            </w:r>
            <w:r w:rsidR="003F79AC">
              <w:rPr>
                <w:noProof/>
                <w:webHidden/>
              </w:rPr>
              <w:t>13</w:t>
            </w:r>
            <w:r w:rsidR="003F79AC">
              <w:rPr>
                <w:noProof/>
                <w:webHidden/>
              </w:rPr>
              <w:fldChar w:fldCharType="end"/>
            </w:r>
          </w:hyperlink>
        </w:p>
        <w:p w14:paraId="37EF63B1" w14:textId="77FB9E7C" w:rsidR="003F79AC" w:rsidRDefault="00391FCA">
          <w:pPr>
            <w:pStyle w:val="TOC3"/>
            <w:tabs>
              <w:tab w:val="right" w:leader="dot" w:pos="4146"/>
            </w:tabs>
            <w:rPr>
              <w:rFonts w:eastAsiaTheme="minorEastAsia"/>
              <w:noProof/>
              <w:sz w:val="22"/>
              <w:szCs w:val="22"/>
              <w:lang w:eastAsia="en-GB"/>
            </w:rPr>
          </w:pPr>
          <w:hyperlink w:anchor="_Toc26536799" w:history="1">
            <w:r w:rsidR="003F79AC" w:rsidRPr="00C5424A">
              <w:rPr>
                <w:rStyle w:val="Hyperlink"/>
                <w:noProof/>
              </w:rPr>
              <w:t>Preview</w:t>
            </w:r>
            <w:r w:rsidR="003F79AC">
              <w:rPr>
                <w:noProof/>
                <w:webHidden/>
              </w:rPr>
              <w:tab/>
            </w:r>
            <w:r w:rsidR="003F79AC">
              <w:rPr>
                <w:noProof/>
                <w:webHidden/>
              </w:rPr>
              <w:fldChar w:fldCharType="begin"/>
            </w:r>
            <w:r w:rsidR="003F79AC">
              <w:rPr>
                <w:noProof/>
                <w:webHidden/>
              </w:rPr>
              <w:instrText xml:space="preserve"> PAGEREF _Toc26536799 \h </w:instrText>
            </w:r>
            <w:r w:rsidR="003F79AC">
              <w:rPr>
                <w:noProof/>
                <w:webHidden/>
              </w:rPr>
            </w:r>
            <w:r w:rsidR="003F79AC">
              <w:rPr>
                <w:noProof/>
                <w:webHidden/>
              </w:rPr>
              <w:fldChar w:fldCharType="separate"/>
            </w:r>
            <w:r w:rsidR="003F79AC">
              <w:rPr>
                <w:noProof/>
                <w:webHidden/>
              </w:rPr>
              <w:t>13</w:t>
            </w:r>
            <w:r w:rsidR="003F79AC">
              <w:rPr>
                <w:noProof/>
                <w:webHidden/>
              </w:rPr>
              <w:fldChar w:fldCharType="end"/>
            </w:r>
          </w:hyperlink>
        </w:p>
        <w:p w14:paraId="75D05111" w14:textId="1D7FF6E1" w:rsidR="003F79AC" w:rsidRDefault="00391FCA">
          <w:pPr>
            <w:pStyle w:val="TOC1"/>
            <w:tabs>
              <w:tab w:val="left" w:pos="480"/>
              <w:tab w:val="right" w:leader="dot" w:pos="4146"/>
            </w:tabs>
            <w:rPr>
              <w:rFonts w:eastAsiaTheme="minorEastAsia"/>
              <w:noProof/>
              <w:sz w:val="22"/>
              <w:szCs w:val="22"/>
              <w:lang w:eastAsia="en-GB"/>
            </w:rPr>
          </w:pPr>
          <w:hyperlink w:anchor="_Toc26536800" w:history="1">
            <w:r w:rsidR="003F79AC" w:rsidRPr="00C5424A">
              <w:rPr>
                <w:rStyle w:val="Hyperlink"/>
                <w:noProof/>
              </w:rPr>
              <w:t>4.</w:t>
            </w:r>
            <w:r w:rsidR="003F79AC">
              <w:rPr>
                <w:rFonts w:eastAsiaTheme="minorEastAsia"/>
                <w:noProof/>
                <w:sz w:val="22"/>
                <w:szCs w:val="22"/>
                <w:lang w:eastAsia="en-GB"/>
              </w:rPr>
              <w:tab/>
            </w:r>
            <w:r w:rsidR="003F79AC" w:rsidRPr="00C5424A">
              <w:rPr>
                <w:rStyle w:val="Hyperlink"/>
                <w:noProof/>
              </w:rPr>
              <w:t>Fonts</w:t>
            </w:r>
            <w:r w:rsidR="003F79AC">
              <w:rPr>
                <w:noProof/>
                <w:webHidden/>
              </w:rPr>
              <w:tab/>
            </w:r>
            <w:r w:rsidR="003F79AC">
              <w:rPr>
                <w:noProof/>
                <w:webHidden/>
              </w:rPr>
              <w:fldChar w:fldCharType="begin"/>
            </w:r>
            <w:r w:rsidR="003F79AC">
              <w:rPr>
                <w:noProof/>
                <w:webHidden/>
              </w:rPr>
              <w:instrText xml:space="preserve"> PAGEREF _Toc26536800 \h </w:instrText>
            </w:r>
            <w:r w:rsidR="003F79AC">
              <w:rPr>
                <w:noProof/>
                <w:webHidden/>
              </w:rPr>
            </w:r>
            <w:r w:rsidR="003F79AC">
              <w:rPr>
                <w:noProof/>
                <w:webHidden/>
              </w:rPr>
              <w:fldChar w:fldCharType="separate"/>
            </w:r>
            <w:r w:rsidR="003F79AC">
              <w:rPr>
                <w:noProof/>
                <w:webHidden/>
              </w:rPr>
              <w:t>14</w:t>
            </w:r>
            <w:r w:rsidR="003F79AC">
              <w:rPr>
                <w:noProof/>
                <w:webHidden/>
              </w:rPr>
              <w:fldChar w:fldCharType="end"/>
            </w:r>
          </w:hyperlink>
        </w:p>
        <w:p w14:paraId="53C2FC39" w14:textId="55E65D98" w:rsidR="003F79AC" w:rsidRDefault="00391FCA">
          <w:pPr>
            <w:pStyle w:val="TOC2"/>
            <w:tabs>
              <w:tab w:val="left" w:pos="880"/>
              <w:tab w:val="right" w:leader="dot" w:pos="4146"/>
            </w:tabs>
            <w:rPr>
              <w:rFonts w:eastAsiaTheme="minorEastAsia"/>
              <w:noProof/>
              <w:sz w:val="22"/>
              <w:szCs w:val="22"/>
              <w:lang w:eastAsia="en-GB"/>
            </w:rPr>
          </w:pPr>
          <w:hyperlink w:anchor="_Toc26536801" w:history="1">
            <w:r w:rsidR="003F79AC" w:rsidRPr="00C5424A">
              <w:rPr>
                <w:rStyle w:val="Hyperlink"/>
                <w:noProof/>
              </w:rPr>
              <w:t>4.1.</w:t>
            </w:r>
            <w:r w:rsidR="003F79AC">
              <w:rPr>
                <w:rFonts w:eastAsiaTheme="minorEastAsia"/>
                <w:noProof/>
                <w:sz w:val="22"/>
                <w:szCs w:val="22"/>
                <w:lang w:eastAsia="en-GB"/>
              </w:rPr>
              <w:tab/>
            </w:r>
            <w:r w:rsidR="003F79AC" w:rsidRPr="00C5424A">
              <w:rPr>
                <w:rStyle w:val="Hyperlink"/>
                <w:noProof/>
              </w:rPr>
              <w:t>Harabara</w:t>
            </w:r>
            <w:r w:rsidR="003F79AC">
              <w:rPr>
                <w:noProof/>
                <w:webHidden/>
              </w:rPr>
              <w:tab/>
            </w:r>
            <w:r w:rsidR="003F79AC">
              <w:rPr>
                <w:noProof/>
                <w:webHidden/>
              </w:rPr>
              <w:fldChar w:fldCharType="begin"/>
            </w:r>
            <w:r w:rsidR="003F79AC">
              <w:rPr>
                <w:noProof/>
                <w:webHidden/>
              </w:rPr>
              <w:instrText xml:space="preserve"> PAGEREF _Toc26536801 \h </w:instrText>
            </w:r>
            <w:r w:rsidR="003F79AC">
              <w:rPr>
                <w:noProof/>
                <w:webHidden/>
              </w:rPr>
            </w:r>
            <w:r w:rsidR="003F79AC">
              <w:rPr>
                <w:noProof/>
                <w:webHidden/>
              </w:rPr>
              <w:fldChar w:fldCharType="separate"/>
            </w:r>
            <w:r w:rsidR="003F79AC">
              <w:rPr>
                <w:noProof/>
                <w:webHidden/>
              </w:rPr>
              <w:t>14</w:t>
            </w:r>
            <w:r w:rsidR="003F79AC">
              <w:rPr>
                <w:noProof/>
                <w:webHidden/>
              </w:rPr>
              <w:fldChar w:fldCharType="end"/>
            </w:r>
          </w:hyperlink>
        </w:p>
        <w:p w14:paraId="7A530B11" w14:textId="2FD3B427" w:rsidR="003F79AC" w:rsidRDefault="00391FCA">
          <w:pPr>
            <w:pStyle w:val="TOC3"/>
            <w:tabs>
              <w:tab w:val="right" w:leader="dot" w:pos="4146"/>
            </w:tabs>
            <w:rPr>
              <w:rFonts w:eastAsiaTheme="minorEastAsia"/>
              <w:noProof/>
              <w:sz w:val="22"/>
              <w:szCs w:val="22"/>
              <w:lang w:eastAsia="en-GB"/>
            </w:rPr>
          </w:pPr>
          <w:hyperlink w:anchor="_Toc26536802"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_Toc26536802 \h </w:instrText>
            </w:r>
            <w:r w:rsidR="003F79AC">
              <w:rPr>
                <w:noProof/>
                <w:webHidden/>
              </w:rPr>
            </w:r>
            <w:r w:rsidR="003F79AC">
              <w:rPr>
                <w:noProof/>
                <w:webHidden/>
              </w:rPr>
              <w:fldChar w:fldCharType="separate"/>
            </w:r>
            <w:r w:rsidR="003F79AC">
              <w:rPr>
                <w:noProof/>
                <w:webHidden/>
              </w:rPr>
              <w:t>14</w:t>
            </w:r>
            <w:r w:rsidR="003F79AC">
              <w:rPr>
                <w:noProof/>
                <w:webHidden/>
              </w:rPr>
              <w:fldChar w:fldCharType="end"/>
            </w:r>
          </w:hyperlink>
        </w:p>
        <w:p w14:paraId="5EDC8EC0" w14:textId="2CCE54A7" w:rsidR="003F79AC" w:rsidRDefault="00391FCA">
          <w:pPr>
            <w:pStyle w:val="TOC3"/>
            <w:tabs>
              <w:tab w:val="right" w:leader="dot" w:pos="4146"/>
            </w:tabs>
            <w:rPr>
              <w:rFonts w:eastAsiaTheme="minorEastAsia"/>
              <w:noProof/>
              <w:sz w:val="22"/>
              <w:szCs w:val="22"/>
              <w:lang w:eastAsia="en-GB"/>
            </w:rPr>
          </w:pPr>
          <w:hyperlink w:anchor="_Toc26536803" w:history="1">
            <w:r w:rsidR="003F79AC" w:rsidRPr="00C5424A">
              <w:rPr>
                <w:rStyle w:val="Hyperlink"/>
                <w:noProof/>
              </w:rPr>
              <w:t>Sample</w:t>
            </w:r>
            <w:r w:rsidR="003F79AC">
              <w:rPr>
                <w:noProof/>
                <w:webHidden/>
              </w:rPr>
              <w:tab/>
            </w:r>
            <w:r w:rsidR="003F79AC">
              <w:rPr>
                <w:noProof/>
                <w:webHidden/>
              </w:rPr>
              <w:fldChar w:fldCharType="begin"/>
            </w:r>
            <w:r w:rsidR="003F79AC">
              <w:rPr>
                <w:noProof/>
                <w:webHidden/>
              </w:rPr>
              <w:instrText xml:space="preserve"> PAGEREF _Toc26536803 \h </w:instrText>
            </w:r>
            <w:r w:rsidR="003F79AC">
              <w:rPr>
                <w:noProof/>
                <w:webHidden/>
              </w:rPr>
            </w:r>
            <w:r w:rsidR="003F79AC">
              <w:rPr>
                <w:noProof/>
                <w:webHidden/>
              </w:rPr>
              <w:fldChar w:fldCharType="separate"/>
            </w:r>
            <w:r w:rsidR="003F79AC">
              <w:rPr>
                <w:noProof/>
                <w:webHidden/>
              </w:rPr>
              <w:t>14</w:t>
            </w:r>
            <w:r w:rsidR="003F79AC">
              <w:rPr>
                <w:noProof/>
                <w:webHidden/>
              </w:rPr>
              <w:fldChar w:fldCharType="end"/>
            </w:r>
          </w:hyperlink>
        </w:p>
        <w:p w14:paraId="4E5D3417" w14:textId="1FD58F54" w:rsidR="003F79AC" w:rsidRDefault="00391FCA">
          <w:pPr>
            <w:pStyle w:val="TOC2"/>
            <w:tabs>
              <w:tab w:val="left" w:pos="880"/>
              <w:tab w:val="right" w:leader="dot" w:pos="4146"/>
            </w:tabs>
            <w:rPr>
              <w:rFonts w:eastAsiaTheme="minorEastAsia"/>
              <w:noProof/>
              <w:sz w:val="22"/>
              <w:szCs w:val="22"/>
              <w:lang w:eastAsia="en-GB"/>
            </w:rPr>
          </w:pPr>
          <w:hyperlink w:anchor="_Toc26536804" w:history="1">
            <w:r w:rsidR="003F79AC" w:rsidRPr="00C5424A">
              <w:rPr>
                <w:rStyle w:val="Hyperlink"/>
                <w:noProof/>
              </w:rPr>
              <w:t>4.2.</w:t>
            </w:r>
            <w:r w:rsidR="003F79AC">
              <w:rPr>
                <w:rFonts w:eastAsiaTheme="minorEastAsia"/>
                <w:noProof/>
                <w:sz w:val="22"/>
                <w:szCs w:val="22"/>
                <w:lang w:eastAsia="en-GB"/>
              </w:rPr>
              <w:tab/>
            </w:r>
            <w:r w:rsidR="003F79AC" w:rsidRPr="00C5424A">
              <w:rPr>
                <w:rStyle w:val="Hyperlink"/>
                <w:noProof/>
              </w:rPr>
              <w:t>Bariol Bold</w:t>
            </w:r>
            <w:r w:rsidR="003F79AC">
              <w:rPr>
                <w:noProof/>
                <w:webHidden/>
              </w:rPr>
              <w:tab/>
            </w:r>
            <w:r w:rsidR="003F79AC">
              <w:rPr>
                <w:noProof/>
                <w:webHidden/>
              </w:rPr>
              <w:fldChar w:fldCharType="begin"/>
            </w:r>
            <w:r w:rsidR="003F79AC">
              <w:rPr>
                <w:noProof/>
                <w:webHidden/>
              </w:rPr>
              <w:instrText xml:space="preserve"> PAGEREF _Toc26536804 \h </w:instrText>
            </w:r>
            <w:r w:rsidR="003F79AC">
              <w:rPr>
                <w:noProof/>
                <w:webHidden/>
              </w:rPr>
            </w:r>
            <w:r w:rsidR="003F79AC">
              <w:rPr>
                <w:noProof/>
                <w:webHidden/>
              </w:rPr>
              <w:fldChar w:fldCharType="separate"/>
            </w:r>
            <w:r w:rsidR="003F79AC">
              <w:rPr>
                <w:noProof/>
                <w:webHidden/>
              </w:rPr>
              <w:t>15</w:t>
            </w:r>
            <w:r w:rsidR="003F79AC">
              <w:rPr>
                <w:noProof/>
                <w:webHidden/>
              </w:rPr>
              <w:fldChar w:fldCharType="end"/>
            </w:r>
          </w:hyperlink>
        </w:p>
        <w:p w14:paraId="68A4361D" w14:textId="64F8EB96" w:rsidR="003F79AC" w:rsidRDefault="00391FCA">
          <w:pPr>
            <w:pStyle w:val="TOC3"/>
            <w:tabs>
              <w:tab w:val="right" w:leader="dot" w:pos="4146"/>
            </w:tabs>
            <w:rPr>
              <w:rFonts w:eastAsiaTheme="minorEastAsia"/>
              <w:noProof/>
              <w:sz w:val="22"/>
              <w:szCs w:val="22"/>
              <w:lang w:eastAsia="en-GB"/>
            </w:rPr>
          </w:pPr>
          <w:hyperlink w:anchor="_Toc26536805" w:history="1">
            <w:r w:rsidR="003F79AC" w:rsidRPr="00C5424A">
              <w:rPr>
                <w:rStyle w:val="Hyperlink"/>
                <w:noProof/>
              </w:rPr>
              <w:t>Usage</w:t>
            </w:r>
            <w:r w:rsidR="003F79AC">
              <w:rPr>
                <w:noProof/>
                <w:webHidden/>
              </w:rPr>
              <w:tab/>
            </w:r>
            <w:r w:rsidR="003F79AC">
              <w:rPr>
                <w:noProof/>
                <w:webHidden/>
              </w:rPr>
              <w:fldChar w:fldCharType="begin"/>
            </w:r>
            <w:r w:rsidR="003F79AC">
              <w:rPr>
                <w:noProof/>
                <w:webHidden/>
              </w:rPr>
              <w:instrText xml:space="preserve"> PAGEREF _Toc26536805 \h </w:instrText>
            </w:r>
            <w:r w:rsidR="003F79AC">
              <w:rPr>
                <w:noProof/>
                <w:webHidden/>
              </w:rPr>
            </w:r>
            <w:r w:rsidR="003F79AC">
              <w:rPr>
                <w:noProof/>
                <w:webHidden/>
              </w:rPr>
              <w:fldChar w:fldCharType="separate"/>
            </w:r>
            <w:r w:rsidR="003F79AC">
              <w:rPr>
                <w:noProof/>
                <w:webHidden/>
              </w:rPr>
              <w:t>15</w:t>
            </w:r>
            <w:r w:rsidR="003F79AC">
              <w:rPr>
                <w:noProof/>
                <w:webHidden/>
              </w:rPr>
              <w:fldChar w:fldCharType="end"/>
            </w:r>
          </w:hyperlink>
        </w:p>
        <w:p w14:paraId="7EBCD59E" w14:textId="3B632FA2" w:rsidR="003F79AC" w:rsidRDefault="00391FCA">
          <w:pPr>
            <w:pStyle w:val="TOC3"/>
            <w:tabs>
              <w:tab w:val="right" w:leader="dot" w:pos="4146"/>
            </w:tabs>
            <w:rPr>
              <w:rFonts w:eastAsiaTheme="minorEastAsia"/>
              <w:noProof/>
              <w:sz w:val="22"/>
              <w:szCs w:val="22"/>
              <w:lang w:eastAsia="en-GB"/>
            </w:rPr>
          </w:pPr>
          <w:hyperlink w:anchor="_Toc26536806" w:history="1">
            <w:r w:rsidR="003F79AC" w:rsidRPr="00C5424A">
              <w:rPr>
                <w:rStyle w:val="Hyperlink"/>
                <w:noProof/>
              </w:rPr>
              <w:t>Sample</w:t>
            </w:r>
            <w:r w:rsidR="003F79AC">
              <w:rPr>
                <w:noProof/>
                <w:webHidden/>
              </w:rPr>
              <w:tab/>
            </w:r>
            <w:r w:rsidR="003F79AC">
              <w:rPr>
                <w:noProof/>
                <w:webHidden/>
              </w:rPr>
              <w:fldChar w:fldCharType="begin"/>
            </w:r>
            <w:r w:rsidR="003F79AC">
              <w:rPr>
                <w:noProof/>
                <w:webHidden/>
              </w:rPr>
              <w:instrText xml:space="preserve"> PAGEREF _Toc26536806 \h </w:instrText>
            </w:r>
            <w:r w:rsidR="003F79AC">
              <w:rPr>
                <w:noProof/>
                <w:webHidden/>
              </w:rPr>
            </w:r>
            <w:r w:rsidR="003F79AC">
              <w:rPr>
                <w:noProof/>
                <w:webHidden/>
              </w:rPr>
              <w:fldChar w:fldCharType="separate"/>
            </w:r>
            <w:r w:rsidR="003F79AC">
              <w:rPr>
                <w:noProof/>
                <w:webHidden/>
              </w:rPr>
              <w:t>15</w:t>
            </w:r>
            <w:r w:rsidR="003F79AC">
              <w:rPr>
                <w:noProof/>
                <w:webHidden/>
              </w:rPr>
              <w:fldChar w:fldCharType="end"/>
            </w:r>
          </w:hyperlink>
        </w:p>
        <w:p w14:paraId="2D5BFB7F" w14:textId="7BF274A5" w:rsidR="003F79AC" w:rsidRDefault="00391FCA">
          <w:pPr>
            <w:pStyle w:val="TOC1"/>
            <w:tabs>
              <w:tab w:val="left" w:pos="480"/>
              <w:tab w:val="right" w:leader="dot" w:pos="4146"/>
            </w:tabs>
            <w:rPr>
              <w:rFonts w:eastAsiaTheme="minorEastAsia"/>
              <w:noProof/>
              <w:sz w:val="22"/>
              <w:szCs w:val="22"/>
              <w:lang w:eastAsia="en-GB"/>
            </w:rPr>
          </w:pPr>
          <w:hyperlink w:anchor="_Toc26536807" w:history="1">
            <w:r w:rsidR="003F79AC" w:rsidRPr="00C5424A">
              <w:rPr>
                <w:rStyle w:val="Hyperlink"/>
                <w:noProof/>
              </w:rPr>
              <w:t>5.</w:t>
            </w:r>
            <w:r w:rsidR="003F79AC">
              <w:rPr>
                <w:rFonts w:eastAsiaTheme="minorEastAsia"/>
                <w:noProof/>
                <w:sz w:val="22"/>
                <w:szCs w:val="22"/>
                <w:lang w:eastAsia="en-GB"/>
              </w:rPr>
              <w:tab/>
            </w:r>
            <w:r w:rsidR="003F79AC" w:rsidRPr="00C5424A">
              <w:rPr>
                <w:rStyle w:val="Hyperlink"/>
                <w:noProof/>
              </w:rPr>
              <w:t>Email signatures</w:t>
            </w:r>
            <w:r w:rsidR="003F79AC">
              <w:rPr>
                <w:noProof/>
                <w:webHidden/>
              </w:rPr>
              <w:tab/>
            </w:r>
            <w:r w:rsidR="003F79AC">
              <w:rPr>
                <w:noProof/>
                <w:webHidden/>
              </w:rPr>
              <w:fldChar w:fldCharType="begin"/>
            </w:r>
            <w:r w:rsidR="003F79AC">
              <w:rPr>
                <w:noProof/>
                <w:webHidden/>
              </w:rPr>
              <w:instrText xml:space="preserve"> PAGEREF _Toc26536807 \h </w:instrText>
            </w:r>
            <w:r w:rsidR="003F79AC">
              <w:rPr>
                <w:noProof/>
                <w:webHidden/>
              </w:rPr>
            </w:r>
            <w:r w:rsidR="003F79AC">
              <w:rPr>
                <w:noProof/>
                <w:webHidden/>
              </w:rPr>
              <w:fldChar w:fldCharType="separate"/>
            </w:r>
            <w:r w:rsidR="003F79AC">
              <w:rPr>
                <w:noProof/>
                <w:webHidden/>
              </w:rPr>
              <w:t>16</w:t>
            </w:r>
            <w:r w:rsidR="003F79AC">
              <w:rPr>
                <w:noProof/>
                <w:webHidden/>
              </w:rPr>
              <w:fldChar w:fldCharType="end"/>
            </w:r>
          </w:hyperlink>
        </w:p>
        <w:p w14:paraId="3CCBFC99" w14:textId="7E61718B" w:rsidR="003F79AC" w:rsidRDefault="00391FCA">
          <w:pPr>
            <w:pStyle w:val="TOC2"/>
            <w:tabs>
              <w:tab w:val="left" w:pos="880"/>
              <w:tab w:val="right" w:leader="dot" w:pos="4146"/>
            </w:tabs>
            <w:rPr>
              <w:rFonts w:eastAsiaTheme="minorEastAsia"/>
              <w:noProof/>
              <w:sz w:val="22"/>
              <w:szCs w:val="22"/>
              <w:lang w:eastAsia="en-GB"/>
            </w:rPr>
          </w:pPr>
          <w:hyperlink w:anchor="_Toc26536808" w:history="1">
            <w:r w:rsidR="003F79AC" w:rsidRPr="00C5424A">
              <w:rPr>
                <w:rStyle w:val="Hyperlink"/>
                <w:noProof/>
              </w:rPr>
              <w:t>5.1.</w:t>
            </w:r>
            <w:r w:rsidR="003F79AC">
              <w:rPr>
                <w:rFonts w:eastAsiaTheme="minorEastAsia"/>
                <w:noProof/>
                <w:sz w:val="22"/>
                <w:szCs w:val="22"/>
                <w:lang w:eastAsia="en-GB"/>
              </w:rPr>
              <w:tab/>
            </w:r>
            <w:r w:rsidR="003F79AC" w:rsidRPr="00C5424A">
              <w:rPr>
                <w:rStyle w:val="Hyperlink"/>
                <w:noProof/>
              </w:rPr>
              <w:t>Sample</w:t>
            </w:r>
            <w:r w:rsidR="003F79AC">
              <w:rPr>
                <w:noProof/>
                <w:webHidden/>
              </w:rPr>
              <w:tab/>
            </w:r>
            <w:r w:rsidR="003F79AC">
              <w:rPr>
                <w:noProof/>
                <w:webHidden/>
              </w:rPr>
              <w:fldChar w:fldCharType="begin"/>
            </w:r>
            <w:r w:rsidR="003F79AC">
              <w:rPr>
                <w:noProof/>
                <w:webHidden/>
              </w:rPr>
              <w:instrText xml:space="preserve"> PAGEREF _Toc26536808 \h </w:instrText>
            </w:r>
            <w:r w:rsidR="003F79AC">
              <w:rPr>
                <w:noProof/>
                <w:webHidden/>
              </w:rPr>
            </w:r>
            <w:r w:rsidR="003F79AC">
              <w:rPr>
                <w:noProof/>
                <w:webHidden/>
              </w:rPr>
              <w:fldChar w:fldCharType="separate"/>
            </w:r>
            <w:r w:rsidR="003F79AC">
              <w:rPr>
                <w:noProof/>
                <w:webHidden/>
              </w:rPr>
              <w:t>16</w:t>
            </w:r>
            <w:r w:rsidR="003F79AC">
              <w:rPr>
                <w:noProof/>
                <w:webHidden/>
              </w:rPr>
              <w:fldChar w:fldCharType="end"/>
            </w:r>
          </w:hyperlink>
        </w:p>
        <w:p w14:paraId="78A63BAA" w14:textId="7CE249CB" w:rsidR="003F79AC" w:rsidRDefault="00391FCA">
          <w:pPr>
            <w:pStyle w:val="TOC1"/>
            <w:tabs>
              <w:tab w:val="left" w:pos="480"/>
              <w:tab w:val="right" w:leader="dot" w:pos="4146"/>
            </w:tabs>
            <w:rPr>
              <w:rFonts w:eastAsiaTheme="minorEastAsia"/>
              <w:noProof/>
              <w:sz w:val="22"/>
              <w:szCs w:val="22"/>
              <w:lang w:eastAsia="en-GB"/>
            </w:rPr>
          </w:pPr>
          <w:hyperlink w:anchor="_Toc26536809" w:history="1">
            <w:r w:rsidR="003F79AC" w:rsidRPr="00C5424A">
              <w:rPr>
                <w:rStyle w:val="Hyperlink"/>
                <w:noProof/>
              </w:rPr>
              <w:t>6.</w:t>
            </w:r>
            <w:r w:rsidR="003F79AC">
              <w:rPr>
                <w:rFonts w:eastAsiaTheme="minorEastAsia"/>
                <w:noProof/>
                <w:sz w:val="22"/>
                <w:szCs w:val="22"/>
                <w:lang w:eastAsia="en-GB"/>
              </w:rPr>
              <w:tab/>
            </w:r>
            <w:r w:rsidR="003F79AC" w:rsidRPr="00C5424A">
              <w:rPr>
                <w:rStyle w:val="Hyperlink"/>
                <w:noProof/>
              </w:rPr>
              <w:t>Sub-brands</w:t>
            </w:r>
            <w:r w:rsidR="003F79AC">
              <w:rPr>
                <w:noProof/>
                <w:webHidden/>
              </w:rPr>
              <w:tab/>
            </w:r>
            <w:r w:rsidR="003F79AC">
              <w:rPr>
                <w:noProof/>
                <w:webHidden/>
              </w:rPr>
              <w:fldChar w:fldCharType="begin"/>
            </w:r>
            <w:r w:rsidR="003F79AC">
              <w:rPr>
                <w:noProof/>
                <w:webHidden/>
              </w:rPr>
              <w:instrText xml:space="preserve"> PAGEREF _Toc26536809 \h </w:instrText>
            </w:r>
            <w:r w:rsidR="003F79AC">
              <w:rPr>
                <w:noProof/>
                <w:webHidden/>
              </w:rPr>
            </w:r>
            <w:r w:rsidR="003F79AC">
              <w:rPr>
                <w:noProof/>
                <w:webHidden/>
              </w:rPr>
              <w:fldChar w:fldCharType="separate"/>
            </w:r>
            <w:r w:rsidR="003F79AC">
              <w:rPr>
                <w:noProof/>
                <w:webHidden/>
              </w:rPr>
              <w:t>17</w:t>
            </w:r>
            <w:r w:rsidR="003F79AC">
              <w:rPr>
                <w:noProof/>
                <w:webHidden/>
              </w:rPr>
              <w:fldChar w:fldCharType="end"/>
            </w:r>
          </w:hyperlink>
        </w:p>
        <w:p w14:paraId="1C4BF0E8" w14:textId="70826035" w:rsidR="003F79AC" w:rsidRDefault="00391FCA">
          <w:pPr>
            <w:pStyle w:val="TOC2"/>
            <w:tabs>
              <w:tab w:val="left" w:pos="880"/>
              <w:tab w:val="right" w:leader="dot" w:pos="4146"/>
            </w:tabs>
            <w:rPr>
              <w:rFonts w:eastAsiaTheme="minorEastAsia"/>
              <w:noProof/>
              <w:sz w:val="22"/>
              <w:szCs w:val="22"/>
              <w:lang w:eastAsia="en-GB"/>
            </w:rPr>
          </w:pPr>
          <w:hyperlink w:anchor="_Toc26536810" w:history="1">
            <w:r w:rsidR="003F79AC" w:rsidRPr="00C5424A">
              <w:rPr>
                <w:rStyle w:val="Hyperlink"/>
                <w:noProof/>
              </w:rPr>
              <w:t>6.1.</w:t>
            </w:r>
            <w:r w:rsidR="003F79AC">
              <w:rPr>
                <w:rFonts w:eastAsiaTheme="minorEastAsia"/>
                <w:noProof/>
                <w:sz w:val="22"/>
                <w:szCs w:val="22"/>
                <w:lang w:eastAsia="en-GB"/>
              </w:rPr>
              <w:tab/>
            </w:r>
            <w:r w:rsidR="003F79AC" w:rsidRPr="00C5424A">
              <w:rPr>
                <w:rStyle w:val="Hyperlink"/>
                <w:noProof/>
              </w:rPr>
              <w:t>STEM Enrichment</w:t>
            </w:r>
            <w:r w:rsidR="003F79AC">
              <w:rPr>
                <w:noProof/>
                <w:webHidden/>
              </w:rPr>
              <w:tab/>
            </w:r>
            <w:r w:rsidR="003F79AC">
              <w:rPr>
                <w:noProof/>
                <w:webHidden/>
              </w:rPr>
              <w:fldChar w:fldCharType="begin"/>
            </w:r>
            <w:r w:rsidR="003F79AC">
              <w:rPr>
                <w:noProof/>
                <w:webHidden/>
              </w:rPr>
              <w:instrText xml:space="preserve"> PAGEREF _Toc26536810 \h </w:instrText>
            </w:r>
            <w:r w:rsidR="003F79AC">
              <w:rPr>
                <w:noProof/>
                <w:webHidden/>
              </w:rPr>
            </w:r>
            <w:r w:rsidR="003F79AC">
              <w:rPr>
                <w:noProof/>
                <w:webHidden/>
              </w:rPr>
              <w:fldChar w:fldCharType="separate"/>
            </w:r>
            <w:r w:rsidR="003F79AC">
              <w:rPr>
                <w:noProof/>
                <w:webHidden/>
              </w:rPr>
              <w:t>17</w:t>
            </w:r>
            <w:r w:rsidR="003F79AC">
              <w:rPr>
                <w:noProof/>
                <w:webHidden/>
              </w:rPr>
              <w:fldChar w:fldCharType="end"/>
            </w:r>
          </w:hyperlink>
        </w:p>
        <w:p w14:paraId="2865A968" w14:textId="1C2A9884" w:rsidR="003F79AC" w:rsidRDefault="00391FCA">
          <w:pPr>
            <w:pStyle w:val="TOC3"/>
            <w:tabs>
              <w:tab w:val="right" w:leader="dot" w:pos="4146"/>
            </w:tabs>
            <w:rPr>
              <w:rFonts w:eastAsiaTheme="minorEastAsia"/>
              <w:noProof/>
              <w:sz w:val="22"/>
              <w:szCs w:val="22"/>
              <w:lang w:eastAsia="en-GB"/>
            </w:rPr>
          </w:pPr>
          <w:hyperlink w:anchor="_Toc26536811" w:history="1">
            <w:r w:rsidR="003F79AC" w:rsidRPr="00C5424A">
              <w:rPr>
                <w:rStyle w:val="Hyperlink"/>
                <w:noProof/>
              </w:rPr>
              <w:t>Logos</w:t>
            </w:r>
            <w:r w:rsidR="003F79AC">
              <w:rPr>
                <w:noProof/>
                <w:webHidden/>
              </w:rPr>
              <w:tab/>
            </w:r>
            <w:r w:rsidR="003F79AC">
              <w:rPr>
                <w:noProof/>
                <w:webHidden/>
              </w:rPr>
              <w:fldChar w:fldCharType="begin"/>
            </w:r>
            <w:r w:rsidR="003F79AC">
              <w:rPr>
                <w:noProof/>
                <w:webHidden/>
              </w:rPr>
              <w:instrText xml:space="preserve"> PAGEREF _Toc26536811 \h </w:instrText>
            </w:r>
            <w:r w:rsidR="003F79AC">
              <w:rPr>
                <w:noProof/>
                <w:webHidden/>
              </w:rPr>
            </w:r>
            <w:r w:rsidR="003F79AC">
              <w:rPr>
                <w:noProof/>
                <w:webHidden/>
              </w:rPr>
              <w:fldChar w:fldCharType="separate"/>
            </w:r>
            <w:r w:rsidR="003F79AC">
              <w:rPr>
                <w:noProof/>
                <w:webHidden/>
              </w:rPr>
              <w:t>17</w:t>
            </w:r>
            <w:r w:rsidR="003F79AC">
              <w:rPr>
                <w:noProof/>
                <w:webHidden/>
              </w:rPr>
              <w:fldChar w:fldCharType="end"/>
            </w:r>
          </w:hyperlink>
        </w:p>
        <w:p w14:paraId="5F20CC4D" w14:textId="46DB25EE" w:rsidR="003F79AC" w:rsidRDefault="00391FCA">
          <w:pPr>
            <w:pStyle w:val="TOC2"/>
            <w:tabs>
              <w:tab w:val="left" w:pos="880"/>
              <w:tab w:val="right" w:leader="dot" w:pos="4146"/>
            </w:tabs>
            <w:rPr>
              <w:rFonts w:eastAsiaTheme="minorEastAsia"/>
              <w:noProof/>
              <w:sz w:val="22"/>
              <w:szCs w:val="22"/>
              <w:lang w:eastAsia="en-GB"/>
            </w:rPr>
          </w:pPr>
          <w:hyperlink w:anchor="_Toc26536812" w:history="1">
            <w:r w:rsidR="003F79AC" w:rsidRPr="00C5424A">
              <w:rPr>
                <w:rStyle w:val="Hyperlink"/>
                <w:noProof/>
              </w:rPr>
              <w:t>6.2.</w:t>
            </w:r>
            <w:r w:rsidR="003F79AC">
              <w:rPr>
                <w:rFonts w:eastAsiaTheme="minorEastAsia"/>
                <w:noProof/>
                <w:sz w:val="22"/>
                <w:szCs w:val="22"/>
                <w:lang w:eastAsia="en-GB"/>
              </w:rPr>
              <w:tab/>
            </w:r>
            <w:r w:rsidR="003F79AC" w:rsidRPr="00C5424A">
              <w:rPr>
                <w:rStyle w:val="Hyperlink"/>
                <w:noProof/>
              </w:rPr>
              <w:t>Playground Computing</w:t>
            </w:r>
            <w:r w:rsidR="003F79AC">
              <w:rPr>
                <w:noProof/>
                <w:webHidden/>
              </w:rPr>
              <w:tab/>
            </w:r>
            <w:r w:rsidR="003F79AC">
              <w:rPr>
                <w:noProof/>
                <w:webHidden/>
              </w:rPr>
              <w:fldChar w:fldCharType="begin"/>
            </w:r>
            <w:r w:rsidR="003F79AC">
              <w:rPr>
                <w:noProof/>
                <w:webHidden/>
              </w:rPr>
              <w:instrText xml:space="preserve"> PAGEREF _Toc26536812 \h </w:instrText>
            </w:r>
            <w:r w:rsidR="003F79AC">
              <w:rPr>
                <w:noProof/>
                <w:webHidden/>
              </w:rPr>
            </w:r>
            <w:r w:rsidR="003F79AC">
              <w:rPr>
                <w:noProof/>
                <w:webHidden/>
              </w:rPr>
              <w:fldChar w:fldCharType="separate"/>
            </w:r>
            <w:r w:rsidR="003F79AC">
              <w:rPr>
                <w:noProof/>
                <w:webHidden/>
              </w:rPr>
              <w:t>18</w:t>
            </w:r>
            <w:r w:rsidR="003F79AC">
              <w:rPr>
                <w:noProof/>
                <w:webHidden/>
              </w:rPr>
              <w:fldChar w:fldCharType="end"/>
            </w:r>
          </w:hyperlink>
        </w:p>
        <w:p w14:paraId="084A97CB" w14:textId="052CAE77" w:rsidR="003F79AC" w:rsidRDefault="00391FCA">
          <w:pPr>
            <w:pStyle w:val="TOC3"/>
            <w:tabs>
              <w:tab w:val="right" w:leader="dot" w:pos="4146"/>
            </w:tabs>
            <w:rPr>
              <w:rFonts w:eastAsiaTheme="minorEastAsia"/>
              <w:noProof/>
              <w:sz w:val="22"/>
              <w:szCs w:val="22"/>
              <w:lang w:eastAsia="en-GB"/>
            </w:rPr>
          </w:pPr>
          <w:hyperlink w:anchor="_Toc26536813" w:history="1">
            <w:r w:rsidR="003F79AC" w:rsidRPr="00C5424A">
              <w:rPr>
                <w:rStyle w:val="Hyperlink"/>
                <w:noProof/>
              </w:rPr>
              <w:t>Colour Palette</w:t>
            </w:r>
            <w:r w:rsidR="003F79AC">
              <w:rPr>
                <w:noProof/>
                <w:webHidden/>
              </w:rPr>
              <w:tab/>
            </w:r>
            <w:r w:rsidR="003F79AC">
              <w:rPr>
                <w:noProof/>
                <w:webHidden/>
              </w:rPr>
              <w:fldChar w:fldCharType="begin"/>
            </w:r>
            <w:r w:rsidR="003F79AC">
              <w:rPr>
                <w:noProof/>
                <w:webHidden/>
              </w:rPr>
              <w:instrText xml:space="preserve"> PAGEREF _Toc26536813 \h </w:instrText>
            </w:r>
            <w:r w:rsidR="003F79AC">
              <w:rPr>
                <w:noProof/>
                <w:webHidden/>
              </w:rPr>
            </w:r>
            <w:r w:rsidR="003F79AC">
              <w:rPr>
                <w:noProof/>
                <w:webHidden/>
              </w:rPr>
              <w:fldChar w:fldCharType="separate"/>
            </w:r>
            <w:r w:rsidR="003F79AC">
              <w:rPr>
                <w:noProof/>
                <w:webHidden/>
              </w:rPr>
              <w:t>18</w:t>
            </w:r>
            <w:r w:rsidR="003F79AC">
              <w:rPr>
                <w:noProof/>
                <w:webHidden/>
              </w:rPr>
              <w:fldChar w:fldCharType="end"/>
            </w:r>
          </w:hyperlink>
        </w:p>
        <w:p w14:paraId="30ADF6DA" w14:textId="5F48B2D0" w:rsidR="003F79AC" w:rsidRDefault="00391FCA">
          <w:pPr>
            <w:pStyle w:val="TOC3"/>
            <w:tabs>
              <w:tab w:val="right" w:leader="dot" w:pos="4146"/>
            </w:tabs>
            <w:rPr>
              <w:rFonts w:eastAsiaTheme="minorEastAsia"/>
              <w:noProof/>
              <w:sz w:val="22"/>
              <w:szCs w:val="22"/>
              <w:lang w:eastAsia="en-GB"/>
            </w:rPr>
          </w:pPr>
          <w:hyperlink w:anchor="_Toc26536814" w:history="1">
            <w:r w:rsidR="003F79AC" w:rsidRPr="00C5424A">
              <w:rPr>
                <w:rStyle w:val="Hyperlink"/>
                <w:noProof/>
              </w:rPr>
              <w:t>Logos</w:t>
            </w:r>
            <w:r w:rsidR="003F79AC">
              <w:rPr>
                <w:noProof/>
                <w:webHidden/>
              </w:rPr>
              <w:tab/>
            </w:r>
            <w:r w:rsidR="003F79AC">
              <w:rPr>
                <w:noProof/>
                <w:webHidden/>
              </w:rPr>
              <w:fldChar w:fldCharType="begin"/>
            </w:r>
            <w:r w:rsidR="003F79AC">
              <w:rPr>
                <w:noProof/>
                <w:webHidden/>
              </w:rPr>
              <w:instrText xml:space="preserve"> PAGEREF _Toc26536814 \h </w:instrText>
            </w:r>
            <w:r w:rsidR="003F79AC">
              <w:rPr>
                <w:noProof/>
                <w:webHidden/>
              </w:rPr>
            </w:r>
            <w:r w:rsidR="003F79AC">
              <w:rPr>
                <w:noProof/>
                <w:webHidden/>
              </w:rPr>
              <w:fldChar w:fldCharType="separate"/>
            </w:r>
            <w:r w:rsidR="003F79AC">
              <w:rPr>
                <w:noProof/>
                <w:webHidden/>
              </w:rPr>
              <w:t>18</w:t>
            </w:r>
            <w:r w:rsidR="003F79AC">
              <w:rPr>
                <w:noProof/>
                <w:webHidden/>
              </w:rPr>
              <w:fldChar w:fldCharType="end"/>
            </w:r>
          </w:hyperlink>
        </w:p>
        <w:p w14:paraId="1CE3D433" w14:textId="6EE4D5D5" w:rsidR="003F79AC" w:rsidRDefault="00391FCA">
          <w:pPr>
            <w:pStyle w:val="TOC2"/>
            <w:tabs>
              <w:tab w:val="left" w:pos="880"/>
              <w:tab w:val="right" w:leader="dot" w:pos="4146"/>
            </w:tabs>
            <w:rPr>
              <w:rFonts w:eastAsiaTheme="minorEastAsia"/>
              <w:noProof/>
              <w:sz w:val="22"/>
              <w:szCs w:val="22"/>
              <w:lang w:eastAsia="en-GB"/>
            </w:rPr>
          </w:pPr>
          <w:hyperlink w:anchor="_Toc26536815" w:history="1">
            <w:r w:rsidR="003F79AC" w:rsidRPr="00C5424A">
              <w:rPr>
                <w:rStyle w:val="Hyperlink"/>
                <w:noProof/>
              </w:rPr>
              <w:t>6.3.</w:t>
            </w:r>
            <w:r w:rsidR="003F79AC">
              <w:rPr>
                <w:rFonts w:eastAsiaTheme="minorEastAsia"/>
                <w:noProof/>
                <w:sz w:val="22"/>
                <w:szCs w:val="22"/>
                <w:lang w:eastAsia="en-GB"/>
              </w:rPr>
              <w:tab/>
            </w:r>
            <w:r w:rsidR="003F79AC" w:rsidRPr="00C5424A">
              <w:rPr>
                <w:rStyle w:val="Hyperlink"/>
                <w:noProof/>
              </w:rPr>
              <w:t>Technoclub</w:t>
            </w:r>
            <w:r w:rsidR="003F79AC">
              <w:rPr>
                <w:noProof/>
                <w:webHidden/>
              </w:rPr>
              <w:tab/>
            </w:r>
            <w:r w:rsidR="003F79AC">
              <w:rPr>
                <w:noProof/>
                <w:webHidden/>
              </w:rPr>
              <w:fldChar w:fldCharType="begin"/>
            </w:r>
            <w:r w:rsidR="003F79AC">
              <w:rPr>
                <w:noProof/>
                <w:webHidden/>
              </w:rPr>
              <w:instrText xml:space="preserve"> PAGEREF _Toc26536815 \h </w:instrText>
            </w:r>
            <w:r w:rsidR="003F79AC">
              <w:rPr>
                <w:noProof/>
                <w:webHidden/>
              </w:rPr>
            </w:r>
            <w:r w:rsidR="003F79AC">
              <w:rPr>
                <w:noProof/>
                <w:webHidden/>
              </w:rPr>
              <w:fldChar w:fldCharType="separate"/>
            </w:r>
            <w:r w:rsidR="003F79AC">
              <w:rPr>
                <w:noProof/>
                <w:webHidden/>
              </w:rPr>
              <w:t>20</w:t>
            </w:r>
            <w:r w:rsidR="003F79AC">
              <w:rPr>
                <w:noProof/>
                <w:webHidden/>
              </w:rPr>
              <w:fldChar w:fldCharType="end"/>
            </w:r>
          </w:hyperlink>
        </w:p>
        <w:p w14:paraId="6B507B8C" w14:textId="288218DA" w:rsidR="003F79AC" w:rsidRDefault="00391FCA">
          <w:pPr>
            <w:pStyle w:val="TOC3"/>
            <w:tabs>
              <w:tab w:val="right" w:leader="dot" w:pos="4146"/>
            </w:tabs>
            <w:rPr>
              <w:rFonts w:eastAsiaTheme="minorEastAsia"/>
              <w:noProof/>
              <w:sz w:val="22"/>
              <w:szCs w:val="22"/>
              <w:lang w:eastAsia="en-GB"/>
            </w:rPr>
          </w:pPr>
          <w:hyperlink w:anchor="_Toc26536816" w:history="1">
            <w:r w:rsidR="003F79AC" w:rsidRPr="00C5424A">
              <w:rPr>
                <w:rStyle w:val="Hyperlink"/>
                <w:noProof/>
              </w:rPr>
              <w:t>Logos</w:t>
            </w:r>
            <w:r w:rsidR="003F79AC">
              <w:rPr>
                <w:noProof/>
                <w:webHidden/>
              </w:rPr>
              <w:tab/>
            </w:r>
            <w:r w:rsidR="003F79AC">
              <w:rPr>
                <w:noProof/>
                <w:webHidden/>
              </w:rPr>
              <w:fldChar w:fldCharType="begin"/>
            </w:r>
            <w:r w:rsidR="003F79AC">
              <w:rPr>
                <w:noProof/>
                <w:webHidden/>
              </w:rPr>
              <w:instrText xml:space="preserve"> PAGEREF _Toc26536816 \h </w:instrText>
            </w:r>
            <w:r w:rsidR="003F79AC">
              <w:rPr>
                <w:noProof/>
                <w:webHidden/>
              </w:rPr>
            </w:r>
            <w:r w:rsidR="003F79AC">
              <w:rPr>
                <w:noProof/>
                <w:webHidden/>
              </w:rPr>
              <w:fldChar w:fldCharType="separate"/>
            </w:r>
            <w:r w:rsidR="003F79AC">
              <w:rPr>
                <w:noProof/>
                <w:webHidden/>
              </w:rPr>
              <w:t>20</w:t>
            </w:r>
            <w:r w:rsidR="003F79AC">
              <w:rPr>
                <w:noProof/>
                <w:webHidden/>
              </w:rPr>
              <w:fldChar w:fldCharType="end"/>
            </w:r>
          </w:hyperlink>
        </w:p>
        <w:p w14:paraId="09A08D98" w14:textId="5081CA4D" w:rsidR="003F79AC" w:rsidRDefault="00391FCA">
          <w:pPr>
            <w:pStyle w:val="TOC2"/>
            <w:tabs>
              <w:tab w:val="left" w:pos="880"/>
              <w:tab w:val="right" w:leader="dot" w:pos="4146"/>
            </w:tabs>
            <w:rPr>
              <w:rFonts w:eastAsiaTheme="minorEastAsia"/>
              <w:noProof/>
              <w:sz w:val="22"/>
              <w:szCs w:val="22"/>
              <w:lang w:eastAsia="en-GB"/>
            </w:rPr>
          </w:pPr>
          <w:hyperlink w:anchor="_Toc26536817" w:history="1">
            <w:r w:rsidR="003F79AC" w:rsidRPr="00C5424A">
              <w:rPr>
                <w:rStyle w:val="Hyperlink"/>
                <w:noProof/>
              </w:rPr>
              <w:t>6.4.</w:t>
            </w:r>
            <w:r w:rsidR="003F79AC">
              <w:rPr>
                <w:rFonts w:eastAsiaTheme="minorEastAsia"/>
                <w:noProof/>
                <w:sz w:val="22"/>
                <w:szCs w:val="22"/>
                <w:lang w:eastAsia="en-GB"/>
              </w:rPr>
              <w:tab/>
            </w:r>
            <w:r w:rsidR="003F79AC" w:rsidRPr="00C5424A">
              <w:rPr>
                <w:rStyle w:val="Hyperlink"/>
                <w:noProof/>
              </w:rPr>
              <w:t>GiST</w:t>
            </w:r>
            <w:r w:rsidR="003F79AC">
              <w:rPr>
                <w:noProof/>
                <w:webHidden/>
              </w:rPr>
              <w:tab/>
            </w:r>
            <w:r w:rsidR="003F79AC">
              <w:rPr>
                <w:noProof/>
                <w:webHidden/>
              </w:rPr>
              <w:fldChar w:fldCharType="begin"/>
            </w:r>
            <w:r w:rsidR="003F79AC">
              <w:rPr>
                <w:noProof/>
                <w:webHidden/>
              </w:rPr>
              <w:instrText xml:space="preserve"> PAGEREF _Toc26536817 \h </w:instrText>
            </w:r>
            <w:r w:rsidR="003F79AC">
              <w:rPr>
                <w:noProof/>
                <w:webHidden/>
              </w:rPr>
            </w:r>
            <w:r w:rsidR="003F79AC">
              <w:rPr>
                <w:noProof/>
                <w:webHidden/>
              </w:rPr>
              <w:fldChar w:fldCharType="separate"/>
            </w:r>
            <w:r w:rsidR="003F79AC">
              <w:rPr>
                <w:noProof/>
                <w:webHidden/>
              </w:rPr>
              <w:t>22</w:t>
            </w:r>
            <w:r w:rsidR="003F79AC">
              <w:rPr>
                <w:noProof/>
                <w:webHidden/>
              </w:rPr>
              <w:fldChar w:fldCharType="end"/>
            </w:r>
          </w:hyperlink>
        </w:p>
        <w:p w14:paraId="6F64AAB3" w14:textId="57BE1BCC" w:rsidR="003F79AC" w:rsidRDefault="00391FCA">
          <w:pPr>
            <w:pStyle w:val="TOC3"/>
            <w:tabs>
              <w:tab w:val="right" w:leader="dot" w:pos="4146"/>
            </w:tabs>
            <w:rPr>
              <w:rFonts w:eastAsiaTheme="minorEastAsia"/>
              <w:noProof/>
              <w:sz w:val="22"/>
              <w:szCs w:val="22"/>
              <w:lang w:eastAsia="en-GB"/>
            </w:rPr>
          </w:pPr>
          <w:hyperlink w:anchor="_Toc26536818" w:history="1">
            <w:r w:rsidR="003F79AC" w:rsidRPr="00C5424A">
              <w:rPr>
                <w:rStyle w:val="Hyperlink"/>
                <w:noProof/>
              </w:rPr>
              <w:t>Logos</w:t>
            </w:r>
            <w:r w:rsidR="003F79AC">
              <w:rPr>
                <w:noProof/>
                <w:webHidden/>
              </w:rPr>
              <w:tab/>
            </w:r>
            <w:r w:rsidR="003F79AC">
              <w:rPr>
                <w:noProof/>
                <w:webHidden/>
              </w:rPr>
              <w:fldChar w:fldCharType="begin"/>
            </w:r>
            <w:r w:rsidR="003F79AC">
              <w:rPr>
                <w:noProof/>
                <w:webHidden/>
              </w:rPr>
              <w:instrText xml:space="preserve"> PAGEREF _Toc26536818 \h </w:instrText>
            </w:r>
            <w:r w:rsidR="003F79AC">
              <w:rPr>
                <w:noProof/>
                <w:webHidden/>
              </w:rPr>
            </w:r>
            <w:r w:rsidR="003F79AC">
              <w:rPr>
                <w:noProof/>
                <w:webHidden/>
              </w:rPr>
              <w:fldChar w:fldCharType="separate"/>
            </w:r>
            <w:r w:rsidR="003F79AC">
              <w:rPr>
                <w:noProof/>
                <w:webHidden/>
              </w:rPr>
              <w:t>22</w:t>
            </w:r>
            <w:r w:rsidR="003F79AC">
              <w:rPr>
                <w:noProof/>
                <w:webHidden/>
              </w:rPr>
              <w:fldChar w:fldCharType="end"/>
            </w:r>
          </w:hyperlink>
        </w:p>
        <w:p w14:paraId="03F594DC" w14:textId="48FE146B" w:rsidR="003F79AC" w:rsidRDefault="00391FCA">
          <w:pPr>
            <w:pStyle w:val="TOC1"/>
            <w:tabs>
              <w:tab w:val="left" w:pos="480"/>
              <w:tab w:val="right" w:leader="dot" w:pos="4146"/>
            </w:tabs>
            <w:rPr>
              <w:rFonts w:eastAsiaTheme="minorEastAsia"/>
              <w:noProof/>
              <w:sz w:val="22"/>
              <w:szCs w:val="22"/>
              <w:lang w:eastAsia="en-GB"/>
            </w:rPr>
          </w:pPr>
          <w:hyperlink w:anchor="_Toc26536819" w:history="1">
            <w:r w:rsidR="003F79AC" w:rsidRPr="00C5424A">
              <w:rPr>
                <w:rStyle w:val="Hyperlink"/>
                <w:noProof/>
              </w:rPr>
              <w:t>7.</w:t>
            </w:r>
            <w:r w:rsidR="003F79AC">
              <w:rPr>
                <w:rFonts w:eastAsiaTheme="minorEastAsia"/>
                <w:noProof/>
                <w:sz w:val="22"/>
                <w:szCs w:val="22"/>
                <w:lang w:eastAsia="en-GB"/>
              </w:rPr>
              <w:tab/>
            </w:r>
            <w:r w:rsidR="003F79AC" w:rsidRPr="00C5424A">
              <w:rPr>
                <w:rStyle w:val="Hyperlink"/>
                <w:noProof/>
              </w:rPr>
              <w:t>Partner and Funder logos</w:t>
            </w:r>
            <w:r w:rsidR="003F79AC">
              <w:rPr>
                <w:noProof/>
                <w:webHidden/>
              </w:rPr>
              <w:tab/>
            </w:r>
            <w:r w:rsidR="003F79AC">
              <w:rPr>
                <w:noProof/>
                <w:webHidden/>
              </w:rPr>
              <w:fldChar w:fldCharType="begin"/>
            </w:r>
            <w:r w:rsidR="003F79AC">
              <w:rPr>
                <w:noProof/>
                <w:webHidden/>
              </w:rPr>
              <w:instrText xml:space="preserve"> PAGEREF _Toc26536819 \h </w:instrText>
            </w:r>
            <w:r w:rsidR="003F79AC">
              <w:rPr>
                <w:noProof/>
                <w:webHidden/>
              </w:rPr>
            </w:r>
            <w:r w:rsidR="003F79AC">
              <w:rPr>
                <w:noProof/>
                <w:webHidden/>
              </w:rPr>
              <w:fldChar w:fldCharType="separate"/>
            </w:r>
            <w:r w:rsidR="003F79AC">
              <w:rPr>
                <w:noProof/>
                <w:webHidden/>
              </w:rPr>
              <w:t>26</w:t>
            </w:r>
            <w:r w:rsidR="003F79AC">
              <w:rPr>
                <w:noProof/>
                <w:webHidden/>
              </w:rPr>
              <w:fldChar w:fldCharType="end"/>
            </w:r>
          </w:hyperlink>
        </w:p>
        <w:p w14:paraId="7F5C6AE6" w14:textId="128FCE48" w:rsidR="003F79AC" w:rsidRDefault="00391FCA">
          <w:pPr>
            <w:pStyle w:val="TOC2"/>
            <w:tabs>
              <w:tab w:val="left" w:pos="880"/>
              <w:tab w:val="right" w:leader="dot" w:pos="4146"/>
            </w:tabs>
            <w:rPr>
              <w:rFonts w:eastAsiaTheme="minorEastAsia"/>
              <w:noProof/>
              <w:sz w:val="22"/>
              <w:szCs w:val="22"/>
              <w:lang w:eastAsia="en-GB"/>
            </w:rPr>
          </w:pPr>
          <w:hyperlink w:anchor="_Toc26536820" w:history="1">
            <w:r w:rsidR="003F79AC" w:rsidRPr="00C5424A">
              <w:rPr>
                <w:rStyle w:val="Hyperlink"/>
                <w:noProof/>
              </w:rPr>
              <w:t>7.1.</w:t>
            </w:r>
            <w:r w:rsidR="003F79AC">
              <w:rPr>
                <w:rFonts w:eastAsiaTheme="minorEastAsia"/>
                <w:noProof/>
                <w:sz w:val="22"/>
                <w:szCs w:val="22"/>
                <w:lang w:eastAsia="en-GB"/>
              </w:rPr>
              <w:tab/>
            </w:r>
            <w:r w:rsidR="003F79AC" w:rsidRPr="00C5424A">
              <w:rPr>
                <w:rStyle w:val="Hyperlink"/>
                <w:noProof/>
              </w:rPr>
              <w:t>Logo strip</w:t>
            </w:r>
            <w:r w:rsidR="003F79AC">
              <w:rPr>
                <w:noProof/>
                <w:webHidden/>
              </w:rPr>
              <w:tab/>
            </w:r>
            <w:r w:rsidR="003F79AC">
              <w:rPr>
                <w:noProof/>
                <w:webHidden/>
              </w:rPr>
              <w:fldChar w:fldCharType="begin"/>
            </w:r>
            <w:r w:rsidR="003F79AC">
              <w:rPr>
                <w:noProof/>
                <w:webHidden/>
              </w:rPr>
              <w:instrText xml:space="preserve"> PAGEREF _Toc26536820 \h </w:instrText>
            </w:r>
            <w:r w:rsidR="003F79AC">
              <w:rPr>
                <w:noProof/>
                <w:webHidden/>
              </w:rPr>
            </w:r>
            <w:r w:rsidR="003F79AC">
              <w:rPr>
                <w:noProof/>
                <w:webHidden/>
              </w:rPr>
              <w:fldChar w:fldCharType="separate"/>
            </w:r>
            <w:r w:rsidR="003F79AC">
              <w:rPr>
                <w:noProof/>
                <w:webHidden/>
              </w:rPr>
              <w:t>26</w:t>
            </w:r>
            <w:r w:rsidR="003F79AC">
              <w:rPr>
                <w:noProof/>
                <w:webHidden/>
              </w:rPr>
              <w:fldChar w:fldCharType="end"/>
            </w:r>
          </w:hyperlink>
        </w:p>
        <w:p w14:paraId="177DF57D" w14:textId="1F78637B" w:rsidR="003F79AC" w:rsidRDefault="00391FCA">
          <w:pPr>
            <w:pStyle w:val="TOC2"/>
            <w:tabs>
              <w:tab w:val="left" w:pos="880"/>
              <w:tab w:val="right" w:leader="dot" w:pos="4146"/>
            </w:tabs>
            <w:rPr>
              <w:rFonts w:eastAsiaTheme="minorEastAsia"/>
              <w:noProof/>
              <w:sz w:val="22"/>
              <w:szCs w:val="22"/>
              <w:lang w:eastAsia="en-GB"/>
            </w:rPr>
          </w:pPr>
          <w:hyperlink w:anchor="_Toc26536821" w:history="1">
            <w:r w:rsidR="003F79AC" w:rsidRPr="00C5424A">
              <w:rPr>
                <w:rStyle w:val="Hyperlink"/>
                <w:noProof/>
              </w:rPr>
              <w:t>7.2.</w:t>
            </w:r>
            <w:r w:rsidR="003F79AC">
              <w:rPr>
                <w:rFonts w:eastAsiaTheme="minorEastAsia"/>
                <w:noProof/>
                <w:sz w:val="22"/>
                <w:szCs w:val="22"/>
                <w:lang w:eastAsia="en-GB"/>
              </w:rPr>
              <w:tab/>
            </w:r>
            <w:r w:rsidR="003F79AC" w:rsidRPr="00C5424A">
              <w:rPr>
                <w:rStyle w:val="Hyperlink"/>
                <w:noProof/>
              </w:rPr>
              <w:t>Other logos</w:t>
            </w:r>
            <w:r w:rsidR="003F79AC">
              <w:rPr>
                <w:noProof/>
                <w:webHidden/>
              </w:rPr>
              <w:tab/>
            </w:r>
            <w:r w:rsidR="003F79AC">
              <w:rPr>
                <w:noProof/>
                <w:webHidden/>
              </w:rPr>
              <w:fldChar w:fldCharType="begin"/>
            </w:r>
            <w:r w:rsidR="003F79AC">
              <w:rPr>
                <w:noProof/>
                <w:webHidden/>
              </w:rPr>
              <w:instrText xml:space="preserve"> PAGEREF _Toc26536821 \h </w:instrText>
            </w:r>
            <w:r w:rsidR="003F79AC">
              <w:rPr>
                <w:noProof/>
                <w:webHidden/>
              </w:rPr>
            </w:r>
            <w:r w:rsidR="003F79AC">
              <w:rPr>
                <w:noProof/>
                <w:webHidden/>
              </w:rPr>
              <w:fldChar w:fldCharType="separate"/>
            </w:r>
            <w:r w:rsidR="003F79AC">
              <w:rPr>
                <w:noProof/>
                <w:webHidden/>
              </w:rPr>
              <w:t>26</w:t>
            </w:r>
            <w:r w:rsidR="003F79AC">
              <w:rPr>
                <w:noProof/>
                <w:webHidden/>
              </w:rPr>
              <w:fldChar w:fldCharType="end"/>
            </w:r>
          </w:hyperlink>
        </w:p>
        <w:p w14:paraId="563F80AB" w14:textId="60689DDC" w:rsidR="003F79AC" w:rsidRDefault="00391FCA">
          <w:pPr>
            <w:pStyle w:val="TOC3"/>
            <w:tabs>
              <w:tab w:val="right" w:leader="dot" w:pos="4146"/>
            </w:tabs>
            <w:rPr>
              <w:rFonts w:eastAsiaTheme="minorEastAsia"/>
              <w:noProof/>
              <w:sz w:val="22"/>
              <w:szCs w:val="22"/>
              <w:lang w:eastAsia="en-GB"/>
            </w:rPr>
          </w:pPr>
          <w:hyperlink w:anchor="_Toc26536822" w:history="1">
            <w:r w:rsidR="003F79AC" w:rsidRPr="00C5424A">
              <w:rPr>
                <w:rStyle w:val="Hyperlink"/>
                <w:noProof/>
              </w:rPr>
              <w:t>ESF</w:t>
            </w:r>
            <w:r w:rsidR="003F79AC">
              <w:rPr>
                <w:noProof/>
                <w:webHidden/>
              </w:rPr>
              <w:tab/>
            </w:r>
            <w:r w:rsidR="003F79AC">
              <w:rPr>
                <w:noProof/>
                <w:webHidden/>
              </w:rPr>
              <w:fldChar w:fldCharType="begin"/>
            </w:r>
            <w:r w:rsidR="003F79AC">
              <w:rPr>
                <w:noProof/>
                <w:webHidden/>
              </w:rPr>
              <w:instrText xml:space="preserve"> PAGEREF _Toc26536822 \h </w:instrText>
            </w:r>
            <w:r w:rsidR="003F79AC">
              <w:rPr>
                <w:noProof/>
                <w:webHidden/>
              </w:rPr>
            </w:r>
            <w:r w:rsidR="003F79AC">
              <w:rPr>
                <w:noProof/>
                <w:webHidden/>
              </w:rPr>
              <w:fldChar w:fldCharType="separate"/>
            </w:r>
            <w:r w:rsidR="003F79AC">
              <w:rPr>
                <w:noProof/>
                <w:webHidden/>
              </w:rPr>
              <w:t>26</w:t>
            </w:r>
            <w:r w:rsidR="003F79AC">
              <w:rPr>
                <w:noProof/>
                <w:webHidden/>
              </w:rPr>
              <w:fldChar w:fldCharType="end"/>
            </w:r>
          </w:hyperlink>
        </w:p>
        <w:p w14:paraId="5D380C2B" w14:textId="2E93BB9C" w:rsidR="003F79AC" w:rsidRDefault="00391FCA">
          <w:pPr>
            <w:pStyle w:val="TOC3"/>
            <w:tabs>
              <w:tab w:val="right" w:leader="dot" w:pos="4146"/>
            </w:tabs>
            <w:rPr>
              <w:rFonts w:eastAsiaTheme="minorEastAsia"/>
              <w:noProof/>
              <w:sz w:val="22"/>
              <w:szCs w:val="22"/>
              <w:lang w:eastAsia="en-GB"/>
            </w:rPr>
          </w:pPr>
          <w:hyperlink w:anchor="_Toc26536823" w:history="1">
            <w:r w:rsidR="003F79AC" w:rsidRPr="00C5424A">
              <w:rPr>
                <w:rStyle w:val="Hyperlink"/>
                <w:noProof/>
              </w:rPr>
              <w:t>Partners</w:t>
            </w:r>
            <w:r w:rsidR="003F79AC">
              <w:rPr>
                <w:noProof/>
                <w:webHidden/>
              </w:rPr>
              <w:tab/>
            </w:r>
            <w:r w:rsidR="003F79AC">
              <w:rPr>
                <w:noProof/>
                <w:webHidden/>
              </w:rPr>
              <w:fldChar w:fldCharType="begin"/>
            </w:r>
            <w:r w:rsidR="003F79AC">
              <w:rPr>
                <w:noProof/>
                <w:webHidden/>
              </w:rPr>
              <w:instrText xml:space="preserve"> PAGEREF _Toc26536823 \h </w:instrText>
            </w:r>
            <w:r w:rsidR="003F79AC">
              <w:rPr>
                <w:noProof/>
                <w:webHidden/>
              </w:rPr>
            </w:r>
            <w:r w:rsidR="003F79AC">
              <w:rPr>
                <w:noProof/>
                <w:webHidden/>
              </w:rPr>
              <w:fldChar w:fldCharType="separate"/>
            </w:r>
            <w:r w:rsidR="003F79AC">
              <w:rPr>
                <w:noProof/>
                <w:webHidden/>
              </w:rPr>
              <w:t>26</w:t>
            </w:r>
            <w:r w:rsidR="003F79AC">
              <w:rPr>
                <w:noProof/>
                <w:webHidden/>
              </w:rPr>
              <w:fldChar w:fldCharType="end"/>
            </w:r>
          </w:hyperlink>
        </w:p>
        <w:p w14:paraId="4A37A49D" w14:textId="2780996B" w:rsidR="003F79AC" w:rsidRDefault="00391FCA">
          <w:pPr>
            <w:pStyle w:val="TOC1"/>
            <w:tabs>
              <w:tab w:val="left" w:pos="480"/>
              <w:tab w:val="right" w:leader="dot" w:pos="4146"/>
            </w:tabs>
            <w:rPr>
              <w:rFonts w:eastAsiaTheme="minorEastAsia"/>
              <w:noProof/>
              <w:sz w:val="22"/>
              <w:szCs w:val="22"/>
              <w:lang w:eastAsia="en-GB"/>
            </w:rPr>
          </w:pPr>
          <w:hyperlink w:anchor="_Toc26536824" w:history="1">
            <w:r w:rsidR="003F79AC" w:rsidRPr="00C5424A">
              <w:rPr>
                <w:rStyle w:val="Hyperlink"/>
                <w:noProof/>
              </w:rPr>
              <w:t>8.</w:t>
            </w:r>
            <w:r w:rsidR="003F79AC">
              <w:rPr>
                <w:rFonts w:eastAsiaTheme="minorEastAsia"/>
                <w:noProof/>
                <w:sz w:val="22"/>
                <w:szCs w:val="22"/>
                <w:lang w:eastAsia="en-GB"/>
              </w:rPr>
              <w:tab/>
            </w:r>
            <w:r w:rsidR="003F79AC" w:rsidRPr="00C5424A">
              <w:rPr>
                <w:rStyle w:val="Hyperlink"/>
                <w:noProof/>
              </w:rPr>
              <w:t>Social media</w:t>
            </w:r>
            <w:r w:rsidR="003F79AC">
              <w:rPr>
                <w:noProof/>
                <w:webHidden/>
              </w:rPr>
              <w:tab/>
            </w:r>
            <w:r w:rsidR="003F79AC">
              <w:rPr>
                <w:noProof/>
                <w:webHidden/>
              </w:rPr>
              <w:fldChar w:fldCharType="begin"/>
            </w:r>
            <w:r w:rsidR="003F79AC">
              <w:rPr>
                <w:noProof/>
                <w:webHidden/>
              </w:rPr>
              <w:instrText xml:space="preserve"> PAGEREF _Toc26536824 \h </w:instrText>
            </w:r>
            <w:r w:rsidR="003F79AC">
              <w:rPr>
                <w:noProof/>
                <w:webHidden/>
              </w:rPr>
            </w:r>
            <w:r w:rsidR="003F79AC">
              <w:rPr>
                <w:noProof/>
                <w:webHidden/>
              </w:rPr>
              <w:fldChar w:fldCharType="separate"/>
            </w:r>
            <w:r w:rsidR="003F79AC">
              <w:rPr>
                <w:noProof/>
                <w:webHidden/>
              </w:rPr>
              <w:t>29</w:t>
            </w:r>
            <w:r w:rsidR="003F79AC">
              <w:rPr>
                <w:noProof/>
                <w:webHidden/>
              </w:rPr>
              <w:fldChar w:fldCharType="end"/>
            </w:r>
          </w:hyperlink>
        </w:p>
        <w:p w14:paraId="53B2F074" w14:textId="353B2F9A" w:rsidR="003F79AC" w:rsidRDefault="00391FCA">
          <w:pPr>
            <w:pStyle w:val="TOC2"/>
            <w:tabs>
              <w:tab w:val="left" w:pos="880"/>
              <w:tab w:val="right" w:leader="dot" w:pos="4146"/>
            </w:tabs>
            <w:rPr>
              <w:rFonts w:eastAsiaTheme="minorEastAsia"/>
              <w:noProof/>
              <w:sz w:val="22"/>
              <w:szCs w:val="22"/>
              <w:lang w:eastAsia="en-GB"/>
            </w:rPr>
          </w:pPr>
          <w:hyperlink w:anchor="_Toc26536825" w:history="1">
            <w:r w:rsidR="003F79AC" w:rsidRPr="00C5424A">
              <w:rPr>
                <w:rStyle w:val="Hyperlink"/>
                <w:noProof/>
              </w:rPr>
              <w:t>8.1.</w:t>
            </w:r>
            <w:r w:rsidR="003F79AC">
              <w:rPr>
                <w:rFonts w:eastAsiaTheme="minorEastAsia"/>
                <w:noProof/>
                <w:sz w:val="22"/>
                <w:szCs w:val="22"/>
                <w:lang w:eastAsia="en-GB"/>
              </w:rPr>
              <w:tab/>
            </w:r>
            <w:r w:rsidR="003F79AC" w:rsidRPr="00C5424A">
              <w:rPr>
                <w:rStyle w:val="Hyperlink"/>
                <w:noProof/>
              </w:rPr>
              <w:t>Twitter</w:t>
            </w:r>
            <w:r w:rsidR="003F79AC">
              <w:rPr>
                <w:noProof/>
                <w:webHidden/>
              </w:rPr>
              <w:tab/>
            </w:r>
            <w:r w:rsidR="003F79AC">
              <w:rPr>
                <w:noProof/>
                <w:webHidden/>
              </w:rPr>
              <w:fldChar w:fldCharType="begin"/>
            </w:r>
            <w:r w:rsidR="003F79AC">
              <w:rPr>
                <w:noProof/>
                <w:webHidden/>
              </w:rPr>
              <w:instrText xml:space="preserve"> PAGEREF _Toc26536825 \h </w:instrText>
            </w:r>
            <w:r w:rsidR="003F79AC">
              <w:rPr>
                <w:noProof/>
                <w:webHidden/>
              </w:rPr>
            </w:r>
            <w:r w:rsidR="003F79AC">
              <w:rPr>
                <w:noProof/>
                <w:webHidden/>
              </w:rPr>
              <w:fldChar w:fldCharType="separate"/>
            </w:r>
            <w:r w:rsidR="003F79AC">
              <w:rPr>
                <w:noProof/>
                <w:webHidden/>
              </w:rPr>
              <w:t>29</w:t>
            </w:r>
            <w:r w:rsidR="003F79AC">
              <w:rPr>
                <w:noProof/>
                <w:webHidden/>
              </w:rPr>
              <w:fldChar w:fldCharType="end"/>
            </w:r>
          </w:hyperlink>
        </w:p>
        <w:p w14:paraId="12BF6EAE" w14:textId="468C7B50" w:rsidR="003F79AC" w:rsidRDefault="00391FCA">
          <w:pPr>
            <w:pStyle w:val="TOC3"/>
            <w:tabs>
              <w:tab w:val="right" w:leader="dot" w:pos="4146"/>
            </w:tabs>
            <w:rPr>
              <w:rFonts w:eastAsiaTheme="minorEastAsia"/>
              <w:noProof/>
              <w:sz w:val="22"/>
              <w:szCs w:val="22"/>
              <w:lang w:eastAsia="en-GB"/>
            </w:rPr>
          </w:pPr>
          <w:hyperlink w:anchor="_Toc26536826" w:history="1">
            <w:r w:rsidR="003F79AC" w:rsidRPr="00C5424A">
              <w:rPr>
                <w:rStyle w:val="Hyperlink"/>
                <w:noProof/>
              </w:rPr>
              <w:t>Mentioning and account tagging</w:t>
            </w:r>
            <w:r w:rsidR="003F79AC">
              <w:rPr>
                <w:noProof/>
                <w:webHidden/>
              </w:rPr>
              <w:tab/>
            </w:r>
            <w:r w:rsidR="003F79AC">
              <w:rPr>
                <w:noProof/>
                <w:webHidden/>
              </w:rPr>
              <w:fldChar w:fldCharType="begin"/>
            </w:r>
            <w:r w:rsidR="003F79AC">
              <w:rPr>
                <w:noProof/>
                <w:webHidden/>
              </w:rPr>
              <w:instrText xml:space="preserve"> PAGEREF _Toc26536826 \h </w:instrText>
            </w:r>
            <w:r w:rsidR="003F79AC">
              <w:rPr>
                <w:noProof/>
                <w:webHidden/>
              </w:rPr>
            </w:r>
            <w:r w:rsidR="003F79AC">
              <w:rPr>
                <w:noProof/>
                <w:webHidden/>
              </w:rPr>
              <w:fldChar w:fldCharType="separate"/>
            </w:r>
            <w:r w:rsidR="003F79AC">
              <w:rPr>
                <w:noProof/>
                <w:webHidden/>
              </w:rPr>
              <w:t>29</w:t>
            </w:r>
            <w:r w:rsidR="003F79AC">
              <w:rPr>
                <w:noProof/>
                <w:webHidden/>
              </w:rPr>
              <w:fldChar w:fldCharType="end"/>
            </w:r>
          </w:hyperlink>
        </w:p>
        <w:p w14:paraId="5505C933" w14:textId="4FB24683" w:rsidR="003F79AC" w:rsidRDefault="00391FCA">
          <w:pPr>
            <w:pStyle w:val="TOC3"/>
            <w:tabs>
              <w:tab w:val="right" w:leader="dot" w:pos="4146"/>
            </w:tabs>
            <w:rPr>
              <w:rFonts w:eastAsiaTheme="minorEastAsia"/>
              <w:noProof/>
              <w:sz w:val="22"/>
              <w:szCs w:val="22"/>
              <w:lang w:eastAsia="en-GB"/>
            </w:rPr>
          </w:pPr>
          <w:hyperlink w:anchor="_Toc26536827" w:history="1">
            <w:r w:rsidR="003F79AC" w:rsidRPr="00C5424A">
              <w:rPr>
                <w:rStyle w:val="Hyperlink"/>
                <w:noProof/>
              </w:rPr>
              <w:t>Hashtags</w:t>
            </w:r>
            <w:r w:rsidR="003F79AC">
              <w:rPr>
                <w:noProof/>
                <w:webHidden/>
              </w:rPr>
              <w:tab/>
            </w:r>
            <w:r w:rsidR="003F79AC">
              <w:rPr>
                <w:noProof/>
                <w:webHidden/>
              </w:rPr>
              <w:fldChar w:fldCharType="begin"/>
            </w:r>
            <w:r w:rsidR="003F79AC">
              <w:rPr>
                <w:noProof/>
                <w:webHidden/>
              </w:rPr>
              <w:instrText xml:space="preserve"> PAGEREF _Toc26536827 \h </w:instrText>
            </w:r>
            <w:r w:rsidR="003F79AC">
              <w:rPr>
                <w:noProof/>
                <w:webHidden/>
              </w:rPr>
            </w:r>
            <w:r w:rsidR="003F79AC">
              <w:rPr>
                <w:noProof/>
                <w:webHidden/>
              </w:rPr>
              <w:fldChar w:fldCharType="separate"/>
            </w:r>
            <w:r w:rsidR="003F79AC">
              <w:rPr>
                <w:noProof/>
                <w:webHidden/>
              </w:rPr>
              <w:t>29</w:t>
            </w:r>
            <w:r w:rsidR="003F79AC">
              <w:rPr>
                <w:noProof/>
                <w:webHidden/>
              </w:rPr>
              <w:fldChar w:fldCharType="end"/>
            </w:r>
          </w:hyperlink>
        </w:p>
        <w:p w14:paraId="5A048803" w14:textId="3B2D5956" w:rsidR="003F79AC" w:rsidRDefault="00391FCA">
          <w:pPr>
            <w:pStyle w:val="TOC2"/>
            <w:tabs>
              <w:tab w:val="left" w:pos="880"/>
              <w:tab w:val="right" w:leader="dot" w:pos="4146"/>
            </w:tabs>
            <w:rPr>
              <w:rFonts w:eastAsiaTheme="minorEastAsia"/>
              <w:noProof/>
              <w:sz w:val="22"/>
              <w:szCs w:val="22"/>
              <w:lang w:eastAsia="en-GB"/>
            </w:rPr>
          </w:pPr>
          <w:hyperlink w:anchor="_Toc26536828" w:history="1">
            <w:r w:rsidR="003F79AC" w:rsidRPr="00C5424A">
              <w:rPr>
                <w:rStyle w:val="Hyperlink"/>
                <w:noProof/>
              </w:rPr>
              <w:t>8.2.</w:t>
            </w:r>
            <w:r w:rsidR="003F79AC">
              <w:rPr>
                <w:rFonts w:eastAsiaTheme="minorEastAsia"/>
                <w:noProof/>
                <w:sz w:val="22"/>
                <w:szCs w:val="22"/>
                <w:lang w:eastAsia="en-GB"/>
              </w:rPr>
              <w:tab/>
            </w:r>
            <w:r w:rsidR="003F79AC" w:rsidRPr="00C5424A">
              <w:rPr>
                <w:rStyle w:val="Hyperlink"/>
                <w:noProof/>
              </w:rPr>
              <w:t>Instagram</w:t>
            </w:r>
            <w:r w:rsidR="003F79AC">
              <w:rPr>
                <w:noProof/>
                <w:webHidden/>
              </w:rPr>
              <w:tab/>
            </w:r>
            <w:r w:rsidR="003F79AC">
              <w:rPr>
                <w:noProof/>
                <w:webHidden/>
              </w:rPr>
              <w:fldChar w:fldCharType="begin"/>
            </w:r>
            <w:r w:rsidR="003F79AC">
              <w:rPr>
                <w:noProof/>
                <w:webHidden/>
              </w:rPr>
              <w:instrText xml:space="preserve"> PAGEREF _Toc26536828 \h </w:instrText>
            </w:r>
            <w:r w:rsidR="003F79AC">
              <w:rPr>
                <w:noProof/>
                <w:webHidden/>
              </w:rPr>
            </w:r>
            <w:r w:rsidR="003F79AC">
              <w:rPr>
                <w:noProof/>
                <w:webHidden/>
              </w:rPr>
              <w:fldChar w:fldCharType="separate"/>
            </w:r>
            <w:r w:rsidR="003F79AC">
              <w:rPr>
                <w:noProof/>
                <w:webHidden/>
              </w:rPr>
              <w:t>30</w:t>
            </w:r>
            <w:r w:rsidR="003F79AC">
              <w:rPr>
                <w:noProof/>
                <w:webHidden/>
              </w:rPr>
              <w:fldChar w:fldCharType="end"/>
            </w:r>
          </w:hyperlink>
        </w:p>
        <w:p w14:paraId="7AE2B6CC" w14:textId="0CB6E592" w:rsidR="003F79AC" w:rsidRDefault="00391FCA">
          <w:pPr>
            <w:pStyle w:val="TOC2"/>
            <w:tabs>
              <w:tab w:val="left" w:pos="880"/>
              <w:tab w:val="right" w:leader="dot" w:pos="4146"/>
            </w:tabs>
            <w:rPr>
              <w:rFonts w:eastAsiaTheme="minorEastAsia"/>
              <w:noProof/>
              <w:sz w:val="22"/>
              <w:szCs w:val="22"/>
              <w:lang w:eastAsia="en-GB"/>
            </w:rPr>
          </w:pPr>
          <w:hyperlink w:anchor="_Toc26536829" w:history="1">
            <w:r w:rsidR="003F79AC" w:rsidRPr="00C5424A">
              <w:rPr>
                <w:rStyle w:val="Hyperlink"/>
                <w:noProof/>
              </w:rPr>
              <w:t>8.3.</w:t>
            </w:r>
            <w:r w:rsidR="003F79AC">
              <w:rPr>
                <w:rFonts w:eastAsiaTheme="minorEastAsia"/>
                <w:noProof/>
                <w:sz w:val="22"/>
                <w:szCs w:val="22"/>
                <w:lang w:eastAsia="en-GB"/>
              </w:rPr>
              <w:tab/>
            </w:r>
            <w:r w:rsidR="003F79AC" w:rsidRPr="00C5424A">
              <w:rPr>
                <w:rStyle w:val="Hyperlink"/>
                <w:noProof/>
              </w:rPr>
              <w:t>Facebook</w:t>
            </w:r>
            <w:r w:rsidR="003F79AC">
              <w:rPr>
                <w:noProof/>
                <w:webHidden/>
              </w:rPr>
              <w:tab/>
            </w:r>
            <w:r w:rsidR="003F79AC">
              <w:rPr>
                <w:noProof/>
                <w:webHidden/>
              </w:rPr>
              <w:fldChar w:fldCharType="begin"/>
            </w:r>
            <w:r w:rsidR="003F79AC">
              <w:rPr>
                <w:noProof/>
                <w:webHidden/>
              </w:rPr>
              <w:instrText xml:space="preserve"> PAGEREF _Toc26536829 \h </w:instrText>
            </w:r>
            <w:r w:rsidR="003F79AC">
              <w:rPr>
                <w:noProof/>
                <w:webHidden/>
              </w:rPr>
            </w:r>
            <w:r w:rsidR="003F79AC">
              <w:rPr>
                <w:noProof/>
                <w:webHidden/>
              </w:rPr>
              <w:fldChar w:fldCharType="separate"/>
            </w:r>
            <w:r w:rsidR="003F79AC">
              <w:rPr>
                <w:noProof/>
                <w:webHidden/>
              </w:rPr>
              <w:t>30</w:t>
            </w:r>
            <w:r w:rsidR="003F79AC">
              <w:rPr>
                <w:noProof/>
                <w:webHidden/>
              </w:rPr>
              <w:fldChar w:fldCharType="end"/>
            </w:r>
          </w:hyperlink>
        </w:p>
        <w:p w14:paraId="668BBCE6" w14:textId="6488AFF2" w:rsidR="003F79AC" w:rsidRDefault="00391FCA">
          <w:pPr>
            <w:pStyle w:val="TOC1"/>
            <w:tabs>
              <w:tab w:val="right" w:leader="dot" w:pos="4146"/>
            </w:tabs>
            <w:rPr>
              <w:rFonts w:eastAsiaTheme="minorEastAsia"/>
              <w:noProof/>
              <w:sz w:val="22"/>
              <w:szCs w:val="22"/>
              <w:lang w:eastAsia="en-GB"/>
            </w:rPr>
          </w:pPr>
          <w:hyperlink w:anchor="_Toc26536830" w:history="1">
            <w:r w:rsidR="003F79AC" w:rsidRPr="00C5424A">
              <w:rPr>
                <w:rStyle w:val="Hyperlink"/>
                <w:noProof/>
              </w:rPr>
              <w:t>9.</w:t>
            </w:r>
            <w:r w:rsidR="003F79AC">
              <w:rPr>
                <w:noProof/>
                <w:webHidden/>
              </w:rPr>
              <w:tab/>
            </w:r>
            <w:r w:rsidR="003F79AC">
              <w:rPr>
                <w:noProof/>
                <w:webHidden/>
              </w:rPr>
              <w:fldChar w:fldCharType="begin"/>
            </w:r>
            <w:r w:rsidR="003F79AC">
              <w:rPr>
                <w:noProof/>
                <w:webHidden/>
              </w:rPr>
              <w:instrText xml:space="preserve"> PAGEREF _Toc26536830 \h </w:instrText>
            </w:r>
            <w:r w:rsidR="003F79AC">
              <w:rPr>
                <w:noProof/>
                <w:webHidden/>
              </w:rPr>
            </w:r>
            <w:r w:rsidR="003F79AC">
              <w:rPr>
                <w:noProof/>
                <w:webHidden/>
              </w:rPr>
              <w:fldChar w:fldCharType="separate"/>
            </w:r>
            <w:r w:rsidR="003F79AC">
              <w:rPr>
                <w:noProof/>
                <w:webHidden/>
              </w:rPr>
              <w:t>32</w:t>
            </w:r>
            <w:r w:rsidR="003F79AC">
              <w:rPr>
                <w:noProof/>
                <w:webHidden/>
              </w:rPr>
              <w:fldChar w:fldCharType="end"/>
            </w:r>
          </w:hyperlink>
        </w:p>
        <w:p w14:paraId="1987AB01" w14:textId="19DAA916" w:rsidR="00990CFE" w:rsidRDefault="00990CFE" w:rsidP="00990CFE">
          <w:pPr>
            <w:rPr>
              <w:b/>
              <w:bCs/>
              <w:noProof/>
            </w:rPr>
          </w:pPr>
          <w:r>
            <w:rPr>
              <w:b/>
              <w:bCs/>
              <w:noProof/>
            </w:rPr>
            <w:fldChar w:fldCharType="end"/>
          </w:r>
        </w:p>
      </w:sdtContent>
    </w:sdt>
    <w:p w14:paraId="3BCBF9AD" w14:textId="77777777" w:rsidR="00322D27" w:rsidRDefault="00322D27" w:rsidP="00F61DEC">
      <w:pPr>
        <w:pStyle w:val="Heading1"/>
        <w:sectPr w:rsidR="00322D27" w:rsidSect="00322D27">
          <w:type w:val="continuous"/>
          <w:pgSz w:w="11900" w:h="16840"/>
          <w:pgMar w:top="1440" w:right="1440" w:bottom="1440" w:left="1440" w:header="708" w:footer="708" w:gutter="0"/>
          <w:cols w:num="2" w:space="708"/>
          <w:titlePg/>
          <w:docGrid w:linePitch="360"/>
        </w:sectPr>
      </w:pPr>
      <w:bookmarkStart w:id="6" w:name="_Ref8811286"/>
    </w:p>
    <w:bookmarkEnd w:id="6"/>
    <w:p w14:paraId="2138A9C6" w14:textId="77777777" w:rsidR="00322D27" w:rsidRDefault="00322D27">
      <w:pPr>
        <w:spacing w:after="0"/>
        <w:rPr>
          <w:rFonts w:ascii="Arial Rounded MT Bold" w:eastAsiaTheme="majorEastAsia" w:hAnsi="Arial Rounded MT Bold" w:cstheme="majorBidi"/>
          <w:color w:val="000000" w:themeColor="text1"/>
          <w:sz w:val="36"/>
          <w:szCs w:val="32"/>
        </w:rPr>
      </w:pPr>
      <w:r>
        <w:br w:type="page"/>
      </w:r>
    </w:p>
    <w:p w14:paraId="291EE68B" w14:textId="4BA8AE6F" w:rsidR="00A30381" w:rsidRDefault="007C3101" w:rsidP="00F61DEC">
      <w:pPr>
        <w:pStyle w:val="Heading1"/>
      </w:pPr>
      <w:bookmarkStart w:id="7" w:name="_Toc26536778"/>
      <w:r>
        <w:lastRenderedPageBreak/>
        <w:t>Bran</w:t>
      </w:r>
      <w:r w:rsidR="00A30381">
        <w:t>d hierarchy</w:t>
      </w:r>
      <w:bookmarkEnd w:id="7"/>
    </w:p>
    <w:p w14:paraId="25077149" w14:textId="1DD4672A" w:rsidR="00A30381" w:rsidRDefault="00A30381" w:rsidP="00A30381">
      <w:r>
        <w:rPr>
          <w:noProof/>
        </w:rPr>
        <w:drawing>
          <wp:anchor distT="0" distB="0" distL="114300" distR="114300" simplePos="0" relativeHeight="251658240" behindDoc="1" locked="0" layoutInCell="1" allowOverlap="1" wp14:anchorId="0F03A948" wp14:editId="390227A8">
            <wp:simplePos x="0" y="0"/>
            <wp:positionH relativeFrom="margin">
              <wp:posOffset>3727450</wp:posOffset>
            </wp:positionH>
            <wp:positionV relativeFrom="paragraph">
              <wp:posOffset>196157</wp:posOffset>
            </wp:positionV>
            <wp:extent cx="1998980" cy="2389505"/>
            <wp:effectExtent l="0" t="0" r="1270" b="0"/>
            <wp:wrapTight wrapText="bothSides">
              <wp:wrapPolygon edited="0">
                <wp:start x="0" y="0"/>
                <wp:lineTo x="0" y="21353"/>
                <wp:lineTo x="21408" y="21353"/>
                <wp:lineTo x="21408" y="0"/>
                <wp:lineTo x="0" y="0"/>
              </wp:wrapPolygon>
            </wp:wrapTight>
            <wp:docPr id="56" name="Picture 56" descr="C:\Users\Joe\Downloads\infographic-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oe\Downloads\infographic-e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8980" cy="2389505"/>
                    </a:xfrm>
                    <a:prstGeom prst="rect">
                      <a:avLst/>
                    </a:prstGeom>
                    <a:noFill/>
                    <a:ln>
                      <a:noFill/>
                    </a:ln>
                  </pic:spPr>
                </pic:pic>
              </a:graphicData>
            </a:graphic>
            <wp14:sizeRelH relativeFrom="margin">
              <wp14:pctWidth>0</wp14:pctWidth>
            </wp14:sizeRelH>
            <wp14:sizeRelV relativeFrom="margin">
              <wp14:pctHeight>0</wp14:pctHeight>
            </wp14:sizeRelV>
          </wp:anchor>
        </w:drawing>
      </w:r>
      <w:r>
        <w:t>The Technocamps programme includes the following sub-brands and projects:</w:t>
      </w:r>
    </w:p>
    <w:p w14:paraId="6FD6FB2B" w14:textId="34B4F980" w:rsidR="00A30381" w:rsidRDefault="00A30381" w:rsidP="00A30381">
      <w:pPr>
        <w:pStyle w:val="ListParagraph"/>
        <w:numPr>
          <w:ilvl w:val="0"/>
          <w:numId w:val="2"/>
        </w:numPr>
      </w:pPr>
      <w:r>
        <w:t>Technocamps ESF</w:t>
      </w:r>
    </w:p>
    <w:p w14:paraId="246BFB79" w14:textId="77777777" w:rsidR="00A30381" w:rsidRDefault="00A30381" w:rsidP="00A30381">
      <w:pPr>
        <w:pStyle w:val="ListParagraph"/>
        <w:numPr>
          <w:ilvl w:val="1"/>
          <w:numId w:val="2"/>
        </w:numPr>
      </w:pPr>
      <w:r>
        <w:t>WEFO funded</w:t>
      </w:r>
    </w:p>
    <w:p w14:paraId="6CACCD1A" w14:textId="77777777" w:rsidR="00A30381" w:rsidRDefault="00A30381" w:rsidP="00A30381">
      <w:pPr>
        <w:pStyle w:val="ListParagraph"/>
        <w:numPr>
          <w:ilvl w:val="1"/>
          <w:numId w:val="2"/>
        </w:numPr>
      </w:pPr>
      <w:r>
        <w:t>STEM enrichment in Secondary Schools</w:t>
      </w:r>
    </w:p>
    <w:p w14:paraId="2FDFDCC3" w14:textId="4BADFC17" w:rsidR="00A30381" w:rsidRDefault="00A30381" w:rsidP="00A30381">
      <w:pPr>
        <w:pStyle w:val="ListParagraph"/>
        <w:numPr>
          <w:ilvl w:val="1"/>
          <w:numId w:val="2"/>
        </w:numPr>
      </w:pPr>
      <w:r>
        <w:t>West Wales and Valleys convergence area</w:t>
      </w:r>
    </w:p>
    <w:p w14:paraId="102FE03F" w14:textId="57CC96FD" w:rsidR="00A30381" w:rsidRDefault="00A30381" w:rsidP="00A30381">
      <w:pPr>
        <w:pStyle w:val="ListParagraph"/>
        <w:numPr>
          <w:ilvl w:val="0"/>
          <w:numId w:val="2"/>
        </w:numPr>
      </w:pPr>
      <w:r>
        <w:t>Technocamps Secondary</w:t>
      </w:r>
    </w:p>
    <w:p w14:paraId="5EC93D07" w14:textId="6F967B5F" w:rsidR="00A30381" w:rsidRDefault="00A30381" w:rsidP="00A30381">
      <w:pPr>
        <w:pStyle w:val="ListParagraph"/>
        <w:numPr>
          <w:ilvl w:val="1"/>
          <w:numId w:val="2"/>
        </w:numPr>
      </w:pPr>
      <w:r>
        <w:t>Non-convergence area secondary schools</w:t>
      </w:r>
    </w:p>
    <w:p w14:paraId="7B07EB56" w14:textId="5129088C" w:rsidR="00A30381" w:rsidRDefault="00A30381" w:rsidP="00A30381">
      <w:pPr>
        <w:pStyle w:val="ListParagraph"/>
        <w:numPr>
          <w:ilvl w:val="0"/>
          <w:numId w:val="2"/>
        </w:numPr>
      </w:pPr>
      <w:r>
        <w:t>Playground Computing</w:t>
      </w:r>
    </w:p>
    <w:p w14:paraId="29DA9FB7" w14:textId="77777777" w:rsidR="00A30381" w:rsidRDefault="00A30381" w:rsidP="00A30381">
      <w:pPr>
        <w:pStyle w:val="ListParagraph"/>
        <w:numPr>
          <w:ilvl w:val="1"/>
          <w:numId w:val="2"/>
        </w:numPr>
      </w:pPr>
      <w:r>
        <w:t>Welsh Gov funded</w:t>
      </w:r>
    </w:p>
    <w:p w14:paraId="2E39CDDC" w14:textId="5C4E2683" w:rsidR="00A30381" w:rsidRDefault="00A30381" w:rsidP="00A30381">
      <w:pPr>
        <w:pStyle w:val="ListParagraph"/>
        <w:numPr>
          <w:ilvl w:val="1"/>
          <w:numId w:val="2"/>
        </w:numPr>
      </w:pPr>
      <w:r>
        <w:t>Primary schools</w:t>
      </w:r>
    </w:p>
    <w:p w14:paraId="3D284C94" w14:textId="03CCE019" w:rsidR="00453797" w:rsidRDefault="00453797" w:rsidP="00453797">
      <w:pPr>
        <w:pStyle w:val="ListParagraph"/>
        <w:numPr>
          <w:ilvl w:val="0"/>
          <w:numId w:val="2"/>
        </w:numPr>
      </w:pPr>
      <w:r>
        <w:t>Technoteach</w:t>
      </w:r>
    </w:p>
    <w:p w14:paraId="65BDC6B8" w14:textId="04519741" w:rsidR="00453797" w:rsidRDefault="00453797" w:rsidP="00453797">
      <w:pPr>
        <w:pStyle w:val="ListParagraph"/>
        <w:numPr>
          <w:ilvl w:val="1"/>
          <w:numId w:val="2"/>
        </w:numPr>
      </w:pPr>
      <w:r>
        <w:t>CPD and upskilling of teachers</w:t>
      </w:r>
    </w:p>
    <w:p w14:paraId="46C00FC0" w14:textId="61CEE87B" w:rsidR="00A30381" w:rsidRDefault="00F67932" w:rsidP="00A30381">
      <w:pPr>
        <w:pStyle w:val="ListParagraph"/>
        <w:numPr>
          <w:ilvl w:val="0"/>
          <w:numId w:val="2"/>
        </w:numPr>
      </w:pPr>
      <w:r w:rsidRPr="00F67932">
        <w:t>Institute of Coding</w:t>
      </w:r>
      <w:r>
        <w:t xml:space="preserve"> (IoC) and Swansea Degree Apprenticeships</w:t>
      </w:r>
    </w:p>
    <w:p w14:paraId="59B994A4" w14:textId="14AA7EFB" w:rsidR="00143236" w:rsidRPr="00A30381" w:rsidRDefault="00143236" w:rsidP="00143236">
      <w:r>
        <w:t>For more information on the sub-branding see Section</w:t>
      </w:r>
      <w:r w:rsidR="00EA4848">
        <w:t xml:space="preserve"> </w:t>
      </w:r>
      <w:r w:rsidR="00EA4848">
        <w:fldChar w:fldCharType="begin"/>
      </w:r>
      <w:r w:rsidR="00EA4848">
        <w:instrText xml:space="preserve"> REF _Ref8811301 \w \h </w:instrText>
      </w:r>
      <w:r w:rsidR="00EA4848">
        <w:fldChar w:fldCharType="separate"/>
      </w:r>
      <w:r w:rsidR="00F61DEC">
        <w:t>6</w:t>
      </w:r>
      <w:r w:rsidR="00EA4848">
        <w:fldChar w:fldCharType="end"/>
      </w:r>
      <w:r>
        <w:t xml:space="preserve">: </w:t>
      </w:r>
      <w:r>
        <w:fldChar w:fldCharType="begin"/>
      </w:r>
      <w:r>
        <w:instrText xml:space="preserve"> REF _Ref8811137 \h </w:instrText>
      </w:r>
      <w:r>
        <w:fldChar w:fldCharType="separate"/>
      </w:r>
      <w:r w:rsidR="00EA4848">
        <w:t>Sub-brands</w:t>
      </w:r>
      <w:r>
        <w:fldChar w:fldCharType="end"/>
      </w:r>
      <w:r>
        <w:t xml:space="preserve"> on </w:t>
      </w:r>
      <w:r w:rsidR="00B616FB">
        <w:t>p</w:t>
      </w:r>
      <w:r>
        <w:t xml:space="preserve">age </w:t>
      </w:r>
      <w:r>
        <w:fldChar w:fldCharType="begin"/>
      </w:r>
      <w:r>
        <w:instrText xml:space="preserve"> PAGEREF _Ref8811166 \h </w:instrText>
      </w:r>
      <w:r>
        <w:fldChar w:fldCharType="separate"/>
      </w:r>
      <w:r>
        <w:rPr>
          <w:noProof/>
        </w:rPr>
        <w:t>20</w:t>
      </w:r>
      <w:r>
        <w:fldChar w:fldCharType="end"/>
      </w:r>
      <w:r w:rsidR="00F61DEC">
        <w:t xml:space="preserve"> onwards</w:t>
      </w:r>
      <w:r>
        <w:t>.</w:t>
      </w:r>
    </w:p>
    <w:p w14:paraId="4F5DF00C" w14:textId="77777777" w:rsidR="00143236" w:rsidRDefault="00143236">
      <w:pPr>
        <w:spacing w:after="0"/>
        <w:rPr>
          <w:rFonts w:ascii="Arial Rounded MT Bold" w:eastAsiaTheme="majorEastAsia" w:hAnsi="Arial Rounded MT Bold" w:cstheme="majorBidi"/>
          <w:color w:val="000000" w:themeColor="text1"/>
          <w:sz w:val="36"/>
          <w:szCs w:val="32"/>
        </w:rPr>
      </w:pPr>
      <w:r>
        <w:br w:type="page"/>
      </w:r>
    </w:p>
    <w:p w14:paraId="0DA700B8" w14:textId="7BDC5962" w:rsidR="006E24D0" w:rsidRPr="005619E1" w:rsidRDefault="006E24D0" w:rsidP="00F61DEC">
      <w:pPr>
        <w:pStyle w:val="Heading1"/>
      </w:pPr>
      <w:bookmarkStart w:id="8" w:name="_Toc26536779"/>
      <w:r w:rsidRPr="00F61DEC">
        <w:lastRenderedPageBreak/>
        <w:t>Colours</w:t>
      </w:r>
      <w:bookmarkEnd w:id="8"/>
    </w:p>
    <w:p w14:paraId="7169A088" w14:textId="7C997E67" w:rsidR="006E24D0" w:rsidRDefault="006E24D0" w:rsidP="00F61DEC">
      <w:pPr>
        <w:pStyle w:val="Heading2"/>
      </w:pPr>
      <w:bookmarkStart w:id="9" w:name="_Toc26536780"/>
      <w:r w:rsidRPr="00F61DEC">
        <w:t>Core</w:t>
      </w:r>
      <w:r w:rsidRPr="005619E1">
        <w:t xml:space="preserve"> Colours</w:t>
      </w:r>
      <w:bookmarkEnd w:id="9"/>
    </w:p>
    <w:p w14:paraId="3FD4B851" w14:textId="5C45249B" w:rsidR="005619E1" w:rsidRDefault="00B72A26" w:rsidP="00FB2697">
      <w:pPr>
        <w:pStyle w:val="Heading3"/>
      </w:pPr>
      <w:bookmarkStart w:id="10" w:name="_Toc26536781"/>
      <w:r>
        <w:t>Usage</w:t>
      </w:r>
      <w:bookmarkEnd w:id="10"/>
    </w:p>
    <w:p w14:paraId="4F2685CF" w14:textId="2CCE5B64" w:rsidR="005619E1" w:rsidRDefault="005619E1" w:rsidP="005619E1">
      <w:r>
        <w:t>The core colours should be use appropriately for text logos and backgrounds. Main logos should always be comprised of a combination of these colours.</w:t>
      </w:r>
    </w:p>
    <w:p w14:paraId="0394CA7F" w14:textId="3F6EBA67" w:rsidR="005619E1" w:rsidRPr="005619E1" w:rsidRDefault="005619E1" w:rsidP="005619E1">
      <w:r>
        <w:t xml:space="preserve">Dark Grey should be </w:t>
      </w:r>
      <w:r w:rsidR="000A209D">
        <w:t>used where possible in place of Black and Legacy Black listed in the additional colours</w:t>
      </w:r>
      <w:r w:rsidR="00B72A26">
        <w:t>.</w:t>
      </w:r>
    </w:p>
    <w:p w14:paraId="3DC7AFE6" w14:textId="2FA1C3F9" w:rsidR="005619E1" w:rsidRPr="005619E1" w:rsidRDefault="005619E1" w:rsidP="00FB2697">
      <w:pPr>
        <w:pStyle w:val="Heading3"/>
      </w:pPr>
      <w:bookmarkStart w:id="11" w:name="_Toc26536782"/>
      <w:r w:rsidRPr="005619E1">
        <w:t>Palette</w:t>
      </w:r>
      <w:bookmarkEnd w:id="1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303"/>
        <w:gridCol w:w="2376"/>
        <w:gridCol w:w="2236"/>
        <w:gridCol w:w="2095"/>
      </w:tblGrid>
      <w:tr w:rsidR="00587786" w:rsidRPr="002103B9" w14:paraId="69A425CB" w14:textId="6BE08146" w:rsidTr="00DA5BB9">
        <w:trPr>
          <w:trHeight w:val="567"/>
        </w:trPr>
        <w:tc>
          <w:tcPr>
            <w:tcW w:w="2303" w:type="dxa"/>
            <w:shd w:val="clear" w:color="auto" w:fill="E7CB1B"/>
            <w:vAlign w:val="center"/>
          </w:tcPr>
          <w:p w14:paraId="5DE4D4ED" w14:textId="4D702F70" w:rsidR="00587786" w:rsidRPr="006E24D0" w:rsidRDefault="00587786" w:rsidP="00DA5BB9">
            <w:pPr>
              <w:spacing w:after="0"/>
            </w:pPr>
            <w:r w:rsidRPr="006E24D0">
              <w:t>Yellow</w:t>
            </w:r>
          </w:p>
        </w:tc>
        <w:tc>
          <w:tcPr>
            <w:tcW w:w="2376" w:type="dxa"/>
            <w:shd w:val="clear" w:color="auto" w:fill="E7CB1B"/>
            <w:vAlign w:val="center"/>
          </w:tcPr>
          <w:p w14:paraId="2EC963A9" w14:textId="77777777" w:rsidR="00587786" w:rsidRPr="006E24D0" w:rsidRDefault="00587786" w:rsidP="00DA5BB9">
            <w:pPr>
              <w:spacing w:after="0"/>
            </w:pPr>
            <w:r w:rsidRPr="006E24D0">
              <w:t>#E7CB1B</w:t>
            </w:r>
          </w:p>
        </w:tc>
        <w:tc>
          <w:tcPr>
            <w:tcW w:w="2236" w:type="dxa"/>
            <w:shd w:val="clear" w:color="auto" w:fill="E7CB1B"/>
            <w:vAlign w:val="center"/>
          </w:tcPr>
          <w:p w14:paraId="7F0122E2" w14:textId="22518A67" w:rsidR="00587786" w:rsidRPr="006E24D0" w:rsidRDefault="00587786" w:rsidP="00DA5BB9">
            <w:pPr>
              <w:spacing w:after="0"/>
            </w:pPr>
            <w:r w:rsidRPr="00587786">
              <w:t>rgb(231,203,27)</w:t>
            </w:r>
          </w:p>
        </w:tc>
        <w:tc>
          <w:tcPr>
            <w:tcW w:w="2095" w:type="dxa"/>
            <w:shd w:val="clear" w:color="auto" w:fill="E7CB1B"/>
            <w:vAlign w:val="center"/>
          </w:tcPr>
          <w:p w14:paraId="1ECC3B64" w14:textId="4FEBB7FD" w:rsidR="00587786" w:rsidRPr="006E24D0" w:rsidRDefault="00587786" w:rsidP="00DA5BB9">
            <w:pPr>
              <w:spacing w:after="0"/>
            </w:pPr>
            <w:r w:rsidRPr="00587786">
              <w:t>cmyk(0,12,88,9)</w:t>
            </w:r>
          </w:p>
        </w:tc>
      </w:tr>
      <w:tr w:rsidR="00587786" w:rsidRPr="002103B9" w14:paraId="0D9DDC3D" w14:textId="1C0F209B" w:rsidTr="00DA5BB9">
        <w:trPr>
          <w:trHeight w:val="567"/>
        </w:trPr>
        <w:tc>
          <w:tcPr>
            <w:tcW w:w="2303" w:type="dxa"/>
            <w:shd w:val="clear" w:color="auto" w:fill="4A4947"/>
            <w:vAlign w:val="center"/>
          </w:tcPr>
          <w:p w14:paraId="594AD9F3" w14:textId="77777777" w:rsidR="00587786" w:rsidRPr="000A209D" w:rsidRDefault="00587786" w:rsidP="00DA5BB9">
            <w:pPr>
              <w:spacing w:after="0"/>
              <w:rPr>
                <w:color w:val="FFFFFF" w:themeColor="background1"/>
              </w:rPr>
            </w:pPr>
            <w:r w:rsidRPr="000A209D">
              <w:rPr>
                <w:color w:val="FFFFFF" w:themeColor="background1"/>
              </w:rPr>
              <w:t>Dark Grey</w:t>
            </w:r>
          </w:p>
        </w:tc>
        <w:tc>
          <w:tcPr>
            <w:tcW w:w="2376" w:type="dxa"/>
            <w:shd w:val="clear" w:color="auto" w:fill="4A4947"/>
            <w:vAlign w:val="center"/>
          </w:tcPr>
          <w:p w14:paraId="27982D20" w14:textId="77777777" w:rsidR="00587786" w:rsidRPr="000A209D" w:rsidRDefault="00587786" w:rsidP="00DA5BB9">
            <w:pPr>
              <w:spacing w:after="0"/>
              <w:rPr>
                <w:color w:val="FFFFFF" w:themeColor="background1"/>
              </w:rPr>
            </w:pPr>
            <w:r w:rsidRPr="000A209D">
              <w:rPr>
                <w:color w:val="FFFFFF" w:themeColor="background1"/>
              </w:rPr>
              <w:t>#4A4947</w:t>
            </w:r>
          </w:p>
        </w:tc>
        <w:tc>
          <w:tcPr>
            <w:tcW w:w="2236" w:type="dxa"/>
            <w:shd w:val="clear" w:color="auto" w:fill="4A4947"/>
            <w:vAlign w:val="center"/>
          </w:tcPr>
          <w:p w14:paraId="1407E30B" w14:textId="3167D6C1" w:rsidR="00587786" w:rsidRPr="000A209D" w:rsidRDefault="00587786" w:rsidP="00DA5BB9">
            <w:pPr>
              <w:spacing w:after="0"/>
              <w:rPr>
                <w:color w:val="FFFFFF" w:themeColor="background1"/>
              </w:rPr>
            </w:pPr>
            <w:r w:rsidRPr="00587786">
              <w:rPr>
                <w:color w:val="FFFFFF" w:themeColor="background1"/>
              </w:rPr>
              <w:t>rgb(74,73,71)</w:t>
            </w:r>
          </w:p>
        </w:tc>
        <w:tc>
          <w:tcPr>
            <w:tcW w:w="2095" w:type="dxa"/>
            <w:shd w:val="clear" w:color="auto" w:fill="4A4947"/>
            <w:vAlign w:val="center"/>
          </w:tcPr>
          <w:p w14:paraId="0B629368" w14:textId="6C226789" w:rsidR="00587786" w:rsidRPr="000A209D" w:rsidRDefault="00587786" w:rsidP="00DA5BB9">
            <w:pPr>
              <w:spacing w:after="0"/>
              <w:rPr>
                <w:color w:val="FFFFFF" w:themeColor="background1"/>
              </w:rPr>
            </w:pPr>
            <w:r w:rsidRPr="00587786">
              <w:rPr>
                <w:color w:val="FFFFFF" w:themeColor="background1"/>
              </w:rPr>
              <w:t>cmyk(0,1,4,71)</w:t>
            </w:r>
          </w:p>
        </w:tc>
      </w:tr>
      <w:tr w:rsidR="00587786" w:rsidRPr="002103B9" w14:paraId="71560527" w14:textId="5FBDBFFE" w:rsidTr="00DA5BB9">
        <w:trPr>
          <w:trHeight w:val="567"/>
        </w:trPr>
        <w:tc>
          <w:tcPr>
            <w:tcW w:w="2303" w:type="dxa"/>
            <w:shd w:val="clear" w:color="auto" w:fill="95918F"/>
            <w:vAlign w:val="center"/>
          </w:tcPr>
          <w:p w14:paraId="7C16CF52" w14:textId="77777777" w:rsidR="00587786" w:rsidRPr="000A209D" w:rsidRDefault="00587786" w:rsidP="00DA5BB9">
            <w:pPr>
              <w:spacing w:after="0"/>
              <w:rPr>
                <w:color w:val="FFFFFF" w:themeColor="background1"/>
              </w:rPr>
            </w:pPr>
            <w:r w:rsidRPr="000A209D">
              <w:rPr>
                <w:color w:val="FFFFFF" w:themeColor="background1"/>
              </w:rPr>
              <w:t>Li</w:t>
            </w:r>
            <w:r w:rsidRPr="000A209D">
              <w:rPr>
                <w:color w:val="FFFFFF" w:themeColor="background1"/>
              </w:rPr>
              <w:softHyphen/>
              <w:t>ght Grey</w:t>
            </w:r>
          </w:p>
        </w:tc>
        <w:tc>
          <w:tcPr>
            <w:tcW w:w="2376" w:type="dxa"/>
            <w:shd w:val="clear" w:color="auto" w:fill="95918F"/>
            <w:vAlign w:val="center"/>
          </w:tcPr>
          <w:p w14:paraId="121C81B7" w14:textId="77777777" w:rsidR="00587786" w:rsidRPr="000A209D" w:rsidRDefault="00587786" w:rsidP="00DA5BB9">
            <w:pPr>
              <w:spacing w:after="0"/>
              <w:rPr>
                <w:color w:val="FFFFFF" w:themeColor="background1"/>
              </w:rPr>
            </w:pPr>
            <w:r w:rsidRPr="000A209D">
              <w:rPr>
                <w:color w:val="FFFFFF" w:themeColor="background1"/>
              </w:rPr>
              <w:t>#95918F</w:t>
            </w:r>
          </w:p>
        </w:tc>
        <w:tc>
          <w:tcPr>
            <w:tcW w:w="2236" w:type="dxa"/>
            <w:shd w:val="clear" w:color="auto" w:fill="95918F"/>
            <w:vAlign w:val="center"/>
          </w:tcPr>
          <w:p w14:paraId="6AA905F2" w14:textId="41ACFECD" w:rsidR="00587786" w:rsidRPr="000A209D" w:rsidRDefault="00587786" w:rsidP="00DA5BB9">
            <w:pPr>
              <w:spacing w:after="0"/>
              <w:rPr>
                <w:color w:val="FFFFFF" w:themeColor="background1"/>
              </w:rPr>
            </w:pPr>
            <w:r w:rsidRPr="00587786">
              <w:rPr>
                <w:color w:val="FFFFFF" w:themeColor="background1"/>
              </w:rPr>
              <w:t>rgb(149,145,143)</w:t>
            </w:r>
          </w:p>
        </w:tc>
        <w:tc>
          <w:tcPr>
            <w:tcW w:w="2095" w:type="dxa"/>
            <w:shd w:val="clear" w:color="auto" w:fill="95918F"/>
            <w:vAlign w:val="center"/>
          </w:tcPr>
          <w:p w14:paraId="0D7B4A7E" w14:textId="12C88B4D" w:rsidR="00587786" w:rsidRPr="000A209D" w:rsidRDefault="00587786" w:rsidP="00DA5BB9">
            <w:pPr>
              <w:spacing w:after="0"/>
              <w:rPr>
                <w:color w:val="FFFFFF" w:themeColor="background1"/>
              </w:rPr>
            </w:pPr>
            <w:r w:rsidRPr="00587786">
              <w:rPr>
                <w:color w:val="FFFFFF" w:themeColor="background1"/>
              </w:rPr>
              <w:t>cmyk(0,3,4,42)</w:t>
            </w:r>
          </w:p>
        </w:tc>
      </w:tr>
      <w:tr w:rsidR="00587786" w:rsidRPr="002103B9" w14:paraId="7E400B13" w14:textId="4DE587BC" w:rsidTr="00DA5BB9">
        <w:trPr>
          <w:trHeight w:val="567"/>
        </w:trPr>
        <w:tc>
          <w:tcPr>
            <w:tcW w:w="2303" w:type="dxa"/>
            <w:shd w:val="clear" w:color="auto" w:fill="FFFFFF" w:themeFill="background1"/>
            <w:vAlign w:val="center"/>
          </w:tcPr>
          <w:p w14:paraId="7FE48D40" w14:textId="6C6664E8" w:rsidR="00587786" w:rsidRPr="005619E1" w:rsidRDefault="00587786" w:rsidP="00DA5BB9">
            <w:pPr>
              <w:spacing w:after="0"/>
            </w:pPr>
            <w:r w:rsidRPr="005619E1">
              <w:t>White</w:t>
            </w:r>
          </w:p>
        </w:tc>
        <w:tc>
          <w:tcPr>
            <w:tcW w:w="2376" w:type="dxa"/>
            <w:shd w:val="clear" w:color="auto" w:fill="FFFFFF" w:themeFill="background1"/>
            <w:vAlign w:val="center"/>
          </w:tcPr>
          <w:p w14:paraId="7E0BC090" w14:textId="0B01D952" w:rsidR="00587786" w:rsidRPr="005619E1" w:rsidRDefault="00587786" w:rsidP="00DA5BB9">
            <w:pPr>
              <w:spacing w:after="0"/>
            </w:pPr>
            <w:r w:rsidRPr="005619E1">
              <w:t>#FFFFFF</w:t>
            </w:r>
          </w:p>
        </w:tc>
        <w:tc>
          <w:tcPr>
            <w:tcW w:w="2236" w:type="dxa"/>
            <w:shd w:val="clear" w:color="auto" w:fill="FFFFFF" w:themeFill="background1"/>
            <w:vAlign w:val="center"/>
          </w:tcPr>
          <w:p w14:paraId="23E75F4E" w14:textId="79FC90A6" w:rsidR="00587786" w:rsidRPr="005619E1" w:rsidRDefault="00587786" w:rsidP="00DA5BB9">
            <w:pPr>
              <w:spacing w:after="0"/>
            </w:pPr>
            <w:r w:rsidRPr="00587786">
              <w:t>rgb(255,255,255)</w:t>
            </w:r>
          </w:p>
        </w:tc>
        <w:tc>
          <w:tcPr>
            <w:tcW w:w="2095" w:type="dxa"/>
            <w:shd w:val="clear" w:color="auto" w:fill="FFFFFF" w:themeFill="background1"/>
            <w:vAlign w:val="center"/>
          </w:tcPr>
          <w:p w14:paraId="79950778" w14:textId="218CB58F" w:rsidR="00587786" w:rsidRPr="005619E1" w:rsidRDefault="00587786" w:rsidP="00DA5BB9">
            <w:pPr>
              <w:spacing w:after="0"/>
            </w:pPr>
            <w:r w:rsidRPr="00587786">
              <w:t>cmyk(0,0,0,0)</w:t>
            </w:r>
          </w:p>
        </w:tc>
      </w:tr>
    </w:tbl>
    <w:p w14:paraId="139F8EE1" w14:textId="77777777" w:rsidR="00B72A26" w:rsidRDefault="00B72A26" w:rsidP="00B72A26"/>
    <w:p w14:paraId="78A1CDE9" w14:textId="761EB8AC" w:rsidR="006E24D0" w:rsidRDefault="006E24D0" w:rsidP="00F61DEC">
      <w:pPr>
        <w:pStyle w:val="Heading2"/>
      </w:pPr>
      <w:bookmarkStart w:id="12" w:name="_Toc26536783"/>
      <w:r>
        <w:t>Additional colours</w:t>
      </w:r>
      <w:bookmarkEnd w:id="12"/>
    </w:p>
    <w:p w14:paraId="5CB7023E" w14:textId="4F1B7BE4" w:rsidR="00B72A26" w:rsidRDefault="00B72A26" w:rsidP="00FB2697">
      <w:pPr>
        <w:pStyle w:val="Heading3"/>
      </w:pPr>
      <w:bookmarkStart w:id="13" w:name="_Toc26536784"/>
      <w:r>
        <w:t>Usage</w:t>
      </w:r>
      <w:bookmarkEnd w:id="13"/>
    </w:p>
    <w:p w14:paraId="6048A1A6" w14:textId="11043EAF" w:rsidR="000A209D" w:rsidRDefault="000A209D" w:rsidP="000A209D">
      <w:r>
        <w:t xml:space="preserve">The Green, Raspberry and Blue </w:t>
      </w:r>
      <w:r w:rsidR="009D6608">
        <w:t xml:space="preserve">colours </w:t>
      </w:r>
      <w:r w:rsidR="00587786">
        <w:t>should be used sparing and not on the main logo.</w:t>
      </w:r>
    </w:p>
    <w:p w14:paraId="6AE58B53" w14:textId="00203B12" w:rsidR="00587786" w:rsidRPr="000A209D" w:rsidRDefault="00587786" w:rsidP="000A209D">
      <w:r>
        <w:t xml:space="preserve">Acceptable uses are for projects such as Technoteach and Playground computing as well </w:t>
      </w:r>
      <w:r w:rsidR="00FE0D32">
        <w:t>highlighting in documents and presentations</w:t>
      </w:r>
    </w:p>
    <w:p w14:paraId="33057B68" w14:textId="79A8F6A0" w:rsidR="005619E1" w:rsidRPr="005619E1" w:rsidRDefault="005619E1" w:rsidP="00FB2697">
      <w:pPr>
        <w:pStyle w:val="Heading3"/>
      </w:pPr>
      <w:bookmarkStart w:id="14" w:name="_Toc26536785"/>
      <w:r>
        <w:t>Palette</w:t>
      </w:r>
      <w:bookmarkEnd w:id="1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354"/>
        <w:gridCol w:w="2316"/>
        <w:gridCol w:w="2341"/>
        <w:gridCol w:w="1999"/>
      </w:tblGrid>
      <w:tr w:rsidR="00587786" w:rsidRPr="006E24D0" w14:paraId="7E674789" w14:textId="2C84FDC0" w:rsidTr="00DA5BB9">
        <w:trPr>
          <w:trHeight w:val="567"/>
        </w:trPr>
        <w:tc>
          <w:tcPr>
            <w:tcW w:w="2354" w:type="dxa"/>
            <w:shd w:val="clear" w:color="auto" w:fill="000000" w:themeFill="text1"/>
            <w:vAlign w:val="center"/>
          </w:tcPr>
          <w:p w14:paraId="5538C15D" w14:textId="324F99D6" w:rsidR="00587786" w:rsidRPr="006E24D0" w:rsidRDefault="00587786" w:rsidP="00DA5BB9">
            <w:pPr>
              <w:spacing w:after="0"/>
            </w:pPr>
            <w:r>
              <w:t>Black</w:t>
            </w:r>
          </w:p>
        </w:tc>
        <w:tc>
          <w:tcPr>
            <w:tcW w:w="2316" w:type="dxa"/>
            <w:shd w:val="clear" w:color="auto" w:fill="000000" w:themeFill="text1"/>
            <w:vAlign w:val="center"/>
          </w:tcPr>
          <w:p w14:paraId="7D5F02CB" w14:textId="32CD8215" w:rsidR="00587786" w:rsidRPr="006E24D0" w:rsidRDefault="00587786" w:rsidP="00DA5BB9">
            <w:pPr>
              <w:spacing w:after="0"/>
            </w:pPr>
            <w:r>
              <w:t>#000000</w:t>
            </w:r>
          </w:p>
        </w:tc>
        <w:tc>
          <w:tcPr>
            <w:tcW w:w="2341" w:type="dxa"/>
            <w:shd w:val="clear" w:color="auto" w:fill="000000" w:themeFill="text1"/>
            <w:vAlign w:val="center"/>
          </w:tcPr>
          <w:p w14:paraId="40FB292C" w14:textId="3D9E3E84" w:rsidR="00587786" w:rsidRPr="006E24D0" w:rsidRDefault="00587786" w:rsidP="00DA5BB9">
            <w:pPr>
              <w:spacing w:after="0"/>
            </w:pPr>
            <w:r w:rsidRPr="00587786">
              <w:t>rgb(0,0,0)</w:t>
            </w:r>
          </w:p>
        </w:tc>
        <w:tc>
          <w:tcPr>
            <w:tcW w:w="1999" w:type="dxa"/>
            <w:shd w:val="clear" w:color="auto" w:fill="000000" w:themeFill="text1"/>
            <w:vAlign w:val="center"/>
          </w:tcPr>
          <w:p w14:paraId="05077F60" w14:textId="77777777" w:rsidR="00587786" w:rsidRPr="00587786" w:rsidRDefault="00587786" w:rsidP="00DA5BB9">
            <w:pPr>
              <w:spacing w:after="0"/>
            </w:pPr>
          </w:p>
        </w:tc>
      </w:tr>
      <w:tr w:rsidR="00587786" w:rsidRPr="006E24D0" w14:paraId="7288B56D" w14:textId="0BAE4A70" w:rsidTr="00DA5BB9">
        <w:trPr>
          <w:trHeight w:val="567"/>
        </w:trPr>
        <w:tc>
          <w:tcPr>
            <w:tcW w:w="2354" w:type="dxa"/>
            <w:shd w:val="clear" w:color="auto" w:fill="8DB403"/>
            <w:vAlign w:val="center"/>
          </w:tcPr>
          <w:p w14:paraId="00C45B0C" w14:textId="77777777" w:rsidR="00587786" w:rsidRPr="000A209D" w:rsidRDefault="00587786" w:rsidP="00DA5BB9">
            <w:pPr>
              <w:spacing w:after="0"/>
              <w:rPr>
                <w:color w:val="FFFFFF" w:themeColor="background1"/>
              </w:rPr>
            </w:pPr>
            <w:r w:rsidRPr="000A209D">
              <w:rPr>
                <w:color w:val="FFFFFF" w:themeColor="background1"/>
              </w:rPr>
              <w:t xml:space="preserve">Green </w:t>
            </w:r>
          </w:p>
        </w:tc>
        <w:tc>
          <w:tcPr>
            <w:tcW w:w="2316" w:type="dxa"/>
            <w:shd w:val="clear" w:color="auto" w:fill="8DB403"/>
            <w:vAlign w:val="center"/>
          </w:tcPr>
          <w:p w14:paraId="07E58B64" w14:textId="77777777" w:rsidR="00587786" w:rsidRPr="000A209D" w:rsidRDefault="00587786" w:rsidP="00DA5BB9">
            <w:pPr>
              <w:spacing w:after="0"/>
              <w:rPr>
                <w:color w:val="FFFFFF" w:themeColor="background1"/>
              </w:rPr>
            </w:pPr>
            <w:r w:rsidRPr="000A209D">
              <w:rPr>
                <w:color w:val="FFFFFF" w:themeColor="background1"/>
              </w:rPr>
              <w:t>#8DB403</w:t>
            </w:r>
          </w:p>
        </w:tc>
        <w:tc>
          <w:tcPr>
            <w:tcW w:w="2341" w:type="dxa"/>
            <w:shd w:val="clear" w:color="auto" w:fill="8DB403"/>
            <w:vAlign w:val="center"/>
          </w:tcPr>
          <w:p w14:paraId="0C213F5E" w14:textId="0485DFA0" w:rsidR="00587786" w:rsidRPr="000A209D" w:rsidRDefault="00587786" w:rsidP="00DA5BB9">
            <w:pPr>
              <w:spacing w:after="0"/>
              <w:rPr>
                <w:color w:val="FFFFFF" w:themeColor="background1"/>
              </w:rPr>
            </w:pPr>
            <w:r w:rsidRPr="00587786">
              <w:rPr>
                <w:color w:val="FFFFFF" w:themeColor="background1"/>
              </w:rPr>
              <w:t>rgb(141,180,3)</w:t>
            </w:r>
          </w:p>
        </w:tc>
        <w:tc>
          <w:tcPr>
            <w:tcW w:w="1999" w:type="dxa"/>
            <w:shd w:val="clear" w:color="auto" w:fill="8DB403"/>
            <w:vAlign w:val="center"/>
          </w:tcPr>
          <w:p w14:paraId="386A65E2" w14:textId="743CD6A2" w:rsidR="00587786" w:rsidRPr="000A209D" w:rsidRDefault="00587786" w:rsidP="00DA5BB9">
            <w:pPr>
              <w:spacing w:after="0"/>
              <w:rPr>
                <w:color w:val="FFFFFF" w:themeColor="background1"/>
              </w:rPr>
            </w:pPr>
            <w:r w:rsidRPr="00587786">
              <w:rPr>
                <w:color w:val="FFFFFF" w:themeColor="background1"/>
              </w:rPr>
              <w:t>cmyk(22,0,98,29)</w:t>
            </w:r>
          </w:p>
        </w:tc>
      </w:tr>
      <w:tr w:rsidR="00587786" w:rsidRPr="006E24D0" w14:paraId="4553B7A0" w14:textId="64D3559B" w:rsidTr="00DA5BB9">
        <w:trPr>
          <w:trHeight w:val="567"/>
        </w:trPr>
        <w:tc>
          <w:tcPr>
            <w:tcW w:w="2354" w:type="dxa"/>
            <w:shd w:val="clear" w:color="auto" w:fill="9A0A63"/>
            <w:vAlign w:val="center"/>
          </w:tcPr>
          <w:p w14:paraId="01A5089B" w14:textId="77777777" w:rsidR="00587786" w:rsidRPr="000A209D" w:rsidRDefault="00587786" w:rsidP="00DA5BB9">
            <w:pPr>
              <w:spacing w:after="0"/>
              <w:rPr>
                <w:color w:val="FFFFFF" w:themeColor="background1"/>
              </w:rPr>
            </w:pPr>
            <w:r w:rsidRPr="000A209D">
              <w:rPr>
                <w:color w:val="FFFFFF" w:themeColor="background1"/>
              </w:rPr>
              <w:t xml:space="preserve">Raspberry </w:t>
            </w:r>
          </w:p>
        </w:tc>
        <w:tc>
          <w:tcPr>
            <w:tcW w:w="2316" w:type="dxa"/>
            <w:shd w:val="clear" w:color="auto" w:fill="9A0A63"/>
            <w:vAlign w:val="center"/>
          </w:tcPr>
          <w:p w14:paraId="3347D0B1" w14:textId="77777777" w:rsidR="00587786" w:rsidRPr="000A209D" w:rsidRDefault="00587786" w:rsidP="00DA5BB9">
            <w:pPr>
              <w:spacing w:after="0"/>
              <w:rPr>
                <w:color w:val="FFFFFF" w:themeColor="background1"/>
              </w:rPr>
            </w:pPr>
            <w:r w:rsidRPr="000A209D">
              <w:rPr>
                <w:color w:val="FFFFFF" w:themeColor="background1"/>
              </w:rPr>
              <w:t>#9A0A63</w:t>
            </w:r>
          </w:p>
        </w:tc>
        <w:tc>
          <w:tcPr>
            <w:tcW w:w="2341" w:type="dxa"/>
            <w:shd w:val="clear" w:color="auto" w:fill="9A0A63"/>
            <w:vAlign w:val="center"/>
          </w:tcPr>
          <w:p w14:paraId="651DDA7C" w14:textId="2F64F218" w:rsidR="00587786" w:rsidRPr="000A209D" w:rsidRDefault="00587786" w:rsidP="00DA5BB9">
            <w:pPr>
              <w:spacing w:after="0"/>
              <w:rPr>
                <w:color w:val="FFFFFF" w:themeColor="background1"/>
              </w:rPr>
            </w:pPr>
            <w:r w:rsidRPr="00587786">
              <w:rPr>
                <w:color w:val="FFFFFF" w:themeColor="background1"/>
              </w:rPr>
              <w:t>rgb(154,10,99)</w:t>
            </w:r>
          </w:p>
        </w:tc>
        <w:tc>
          <w:tcPr>
            <w:tcW w:w="1999" w:type="dxa"/>
            <w:shd w:val="clear" w:color="auto" w:fill="9A0A63"/>
            <w:vAlign w:val="center"/>
          </w:tcPr>
          <w:p w14:paraId="1A881897" w14:textId="3F13D948" w:rsidR="00587786" w:rsidRPr="000A209D" w:rsidRDefault="00587786" w:rsidP="00DA5BB9">
            <w:pPr>
              <w:spacing w:after="0"/>
              <w:rPr>
                <w:color w:val="FFFFFF" w:themeColor="background1"/>
              </w:rPr>
            </w:pPr>
            <w:r w:rsidRPr="00587786">
              <w:rPr>
                <w:color w:val="FFFFFF" w:themeColor="background1"/>
              </w:rPr>
              <w:t>cmyk(0,94,36,40)</w:t>
            </w:r>
          </w:p>
        </w:tc>
      </w:tr>
      <w:tr w:rsidR="00587786" w:rsidRPr="006E24D0" w14:paraId="528B799D" w14:textId="7224274D" w:rsidTr="00DA5BB9">
        <w:trPr>
          <w:trHeight w:val="567"/>
        </w:trPr>
        <w:tc>
          <w:tcPr>
            <w:tcW w:w="2354" w:type="dxa"/>
            <w:shd w:val="clear" w:color="auto" w:fill="1FAFE6"/>
            <w:vAlign w:val="center"/>
          </w:tcPr>
          <w:p w14:paraId="37B85EED" w14:textId="77777777" w:rsidR="00587786" w:rsidRPr="000A209D" w:rsidRDefault="00587786" w:rsidP="00DA5BB9">
            <w:pPr>
              <w:spacing w:after="0"/>
              <w:rPr>
                <w:color w:val="FFFFFF" w:themeColor="background1"/>
              </w:rPr>
            </w:pPr>
            <w:r w:rsidRPr="000A209D">
              <w:rPr>
                <w:color w:val="FFFFFF" w:themeColor="background1"/>
              </w:rPr>
              <w:t>Blue</w:t>
            </w:r>
          </w:p>
        </w:tc>
        <w:tc>
          <w:tcPr>
            <w:tcW w:w="2316" w:type="dxa"/>
            <w:shd w:val="clear" w:color="auto" w:fill="1FAFE6"/>
            <w:vAlign w:val="center"/>
          </w:tcPr>
          <w:p w14:paraId="371E6FDB" w14:textId="77777777" w:rsidR="00587786" w:rsidRPr="000A209D" w:rsidRDefault="00587786" w:rsidP="00DA5BB9">
            <w:pPr>
              <w:spacing w:after="0"/>
              <w:rPr>
                <w:color w:val="FFFFFF" w:themeColor="background1"/>
              </w:rPr>
            </w:pPr>
            <w:r w:rsidRPr="000A209D">
              <w:rPr>
                <w:color w:val="FFFFFF" w:themeColor="background1"/>
              </w:rPr>
              <w:t>#1FAFE6</w:t>
            </w:r>
          </w:p>
        </w:tc>
        <w:tc>
          <w:tcPr>
            <w:tcW w:w="2341" w:type="dxa"/>
            <w:shd w:val="clear" w:color="auto" w:fill="1FAFE6"/>
            <w:vAlign w:val="center"/>
          </w:tcPr>
          <w:p w14:paraId="25B60285" w14:textId="3B0CEE4E" w:rsidR="00587786" w:rsidRPr="000A209D" w:rsidRDefault="00587786" w:rsidP="00DA5BB9">
            <w:pPr>
              <w:spacing w:after="0"/>
              <w:rPr>
                <w:color w:val="FFFFFF" w:themeColor="background1"/>
              </w:rPr>
            </w:pPr>
            <w:r w:rsidRPr="00587786">
              <w:rPr>
                <w:color w:val="FFFFFF" w:themeColor="background1"/>
              </w:rPr>
              <w:t>rgb(31,175,230)</w:t>
            </w:r>
          </w:p>
        </w:tc>
        <w:tc>
          <w:tcPr>
            <w:tcW w:w="1999" w:type="dxa"/>
            <w:shd w:val="clear" w:color="auto" w:fill="1FAFE6"/>
            <w:vAlign w:val="center"/>
          </w:tcPr>
          <w:p w14:paraId="7004BBFE" w14:textId="76DD2F38" w:rsidR="00587786" w:rsidRPr="000A209D" w:rsidRDefault="00587786" w:rsidP="00DA5BB9">
            <w:pPr>
              <w:spacing w:after="0"/>
              <w:rPr>
                <w:color w:val="FFFFFF" w:themeColor="background1"/>
              </w:rPr>
            </w:pPr>
            <w:r w:rsidRPr="00587786">
              <w:rPr>
                <w:color w:val="FFFFFF" w:themeColor="background1"/>
              </w:rPr>
              <w:t>cmyk(87,24,0,10)</w:t>
            </w:r>
          </w:p>
        </w:tc>
      </w:tr>
      <w:tr w:rsidR="00587786" w:rsidRPr="006E24D0" w14:paraId="4AF7C170" w14:textId="00ACE568" w:rsidTr="00DA5BB9">
        <w:trPr>
          <w:trHeight w:val="567"/>
        </w:trPr>
        <w:tc>
          <w:tcPr>
            <w:tcW w:w="2354" w:type="dxa"/>
            <w:shd w:val="clear" w:color="auto" w:fill="3F3F3E"/>
            <w:vAlign w:val="center"/>
          </w:tcPr>
          <w:p w14:paraId="4BC558F2" w14:textId="77777777" w:rsidR="00587786" w:rsidRPr="000A209D" w:rsidRDefault="00587786" w:rsidP="00DA5BB9">
            <w:pPr>
              <w:spacing w:after="0"/>
              <w:rPr>
                <w:color w:val="FFFFFF" w:themeColor="background1"/>
              </w:rPr>
            </w:pPr>
            <w:r w:rsidRPr="000A209D">
              <w:rPr>
                <w:color w:val="FFFFFF" w:themeColor="background1"/>
              </w:rPr>
              <w:t>Le</w:t>
            </w:r>
            <w:r w:rsidRPr="000A209D">
              <w:rPr>
                <w:color w:val="FFFFFF" w:themeColor="background1"/>
              </w:rPr>
              <w:softHyphen/>
              <w:t>gacy Black</w:t>
            </w:r>
          </w:p>
        </w:tc>
        <w:tc>
          <w:tcPr>
            <w:tcW w:w="2316" w:type="dxa"/>
            <w:shd w:val="clear" w:color="auto" w:fill="3F3F3E"/>
            <w:vAlign w:val="center"/>
          </w:tcPr>
          <w:p w14:paraId="6CF21EBE" w14:textId="77777777" w:rsidR="00587786" w:rsidRPr="000A209D" w:rsidRDefault="00587786" w:rsidP="00DA5BB9">
            <w:pPr>
              <w:spacing w:after="0"/>
              <w:rPr>
                <w:color w:val="FFFFFF" w:themeColor="background1"/>
              </w:rPr>
            </w:pPr>
            <w:r w:rsidRPr="000A209D">
              <w:rPr>
                <w:color w:val="FFFFFF" w:themeColor="background1"/>
              </w:rPr>
              <w:t>#3F3F3E</w:t>
            </w:r>
          </w:p>
        </w:tc>
        <w:tc>
          <w:tcPr>
            <w:tcW w:w="2341" w:type="dxa"/>
            <w:shd w:val="clear" w:color="auto" w:fill="3F3F3E"/>
            <w:vAlign w:val="center"/>
          </w:tcPr>
          <w:p w14:paraId="1F924F45" w14:textId="612C8034" w:rsidR="00587786" w:rsidRPr="000A209D" w:rsidRDefault="00587786" w:rsidP="00DA5BB9">
            <w:pPr>
              <w:spacing w:after="0"/>
              <w:rPr>
                <w:color w:val="FFFFFF" w:themeColor="background1"/>
              </w:rPr>
            </w:pPr>
            <w:r w:rsidRPr="00587786">
              <w:rPr>
                <w:color w:val="FFFFFF" w:themeColor="background1"/>
              </w:rPr>
              <w:t>rgb(63,63,62)</w:t>
            </w:r>
          </w:p>
        </w:tc>
        <w:tc>
          <w:tcPr>
            <w:tcW w:w="1999" w:type="dxa"/>
            <w:shd w:val="clear" w:color="auto" w:fill="3F3F3E"/>
            <w:vAlign w:val="center"/>
          </w:tcPr>
          <w:p w14:paraId="03E96A14" w14:textId="60FDCC33" w:rsidR="00587786" w:rsidRPr="000A209D" w:rsidRDefault="00587786" w:rsidP="00DA5BB9">
            <w:pPr>
              <w:spacing w:after="0"/>
              <w:rPr>
                <w:color w:val="FFFFFF" w:themeColor="background1"/>
              </w:rPr>
            </w:pPr>
            <w:r w:rsidRPr="00587786">
              <w:rPr>
                <w:color w:val="FFFFFF" w:themeColor="background1"/>
              </w:rPr>
              <w:t>cmyk(0,0,2,75)</w:t>
            </w:r>
          </w:p>
        </w:tc>
      </w:tr>
    </w:tbl>
    <w:p w14:paraId="2F5A8E23" w14:textId="15F1E945" w:rsidR="006E24D0" w:rsidRDefault="006E24D0" w:rsidP="00F61DEC">
      <w:pPr>
        <w:pStyle w:val="Heading1"/>
      </w:pPr>
      <w:bookmarkStart w:id="15" w:name="_Toc26536786"/>
      <w:r w:rsidRPr="006E24D0">
        <w:t>Logos</w:t>
      </w:r>
      <w:bookmarkEnd w:id="15"/>
    </w:p>
    <w:p w14:paraId="760E2F28" w14:textId="0B6E3EC8" w:rsidR="00FF0251" w:rsidRDefault="00FF0251" w:rsidP="00F61DEC">
      <w:pPr>
        <w:pStyle w:val="Heading2"/>
        <w:rPr>
          <w:ins w:id="16" w:author="Joseph Mearman" w:date="2020-03-30T13:26:00Z"/>
        </w:rPr>
      </w:pPr>
      <w:bookmarkStart w:id="17" w:name="_Toc26536787"/>
      <w:ins w:id="18" w:author="Joseph Mearman" w:date="2020-03-30T12:48:00Z">
        <w:r>
          <w:t>Which logo should I use?</w:t>
        </w:r>
      </w:ins>
    </w:p>
    <w:p w14:paraId="1F6B22D9" w14:textId="6F70DAC8" w:rsidR="00A9788D" w:rsidRPr="00A9788D" w:rsidRDefault="00A9788D">
      <w:pPr>
        <w:rPr>
          <w:ins w:id="19" w:author="Joseph Mearman" w:date="2020-03-30T12:48:00Z"/>
        </w:rPr>
        <w:pPrChange w:id="20" w:author="Joseph Mearman" w:date="2020-03-30T13:26:00Z">
          <w:pPr>
            <w:pStyle w:val="Heading2"/>
          </w:pPr>
        </w:pPrChange>
      </w:pPr>
      <w:ins w:id="21" w:author="Joseph Mearman" w:date="2020-03-30T13:26:00Z">
        <w:r>
          <w:t>Choice flow-chart</w:t>
        </w:r>
      </w:ins>
    </w:p>
    <w:p w14:paraId="7C8ECC76" w14:textId="10039F97" w:rsidR="00B72A26" w:rsidRDefault="001605D8" w:rsidP="00F61DEC">
      <w:pPr>
        <w:pStyle w:val="Heading2"/>
      </w:pPr>
      <w:r>
        <w:lastRenderedPageBreak/>
        <w:t>Exclusion area</w:t>
      </w:r>
      <w:bookmarkEnd w:id="17"/>
    </w:p>
    <w:p w14:paraId="23A74241" w14:textId="5796088A" w:rsidR="005D09C8" w:rsidRPr="005D09C8" w:rsidRDefault="005D09C8" w:rsidP="005D09C8">
      <w:r>
        <w:t>To achieve maximum legibility there is an exclusion zone around the logo as shown below. No other graphics should be present within this exclusion area.</w:t>
      </w:r>
    </w:p>
    <w:p w14:paraId="5DA194F2" w14:textId="51BC912A" w:rsidR="00D306AC" w:rsidRDefault="008E3DAE" w:rsidP="00D306AC">
      <w:r>
        <w:rPr>
          <w:noProof/>
        </w:rPr>
        <w:drawing>
          <wp:inline distT="0" distB="0" distL="0" distR="0" wp14:anchorId="5611ED0F" wp14:editId="03B855B4">
            <wp:extent cx="5719445" cy="12592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445" cy="1259205"/>
                    </a:xfrm>
                    <a:prstGeom prst="rect">
                      <a:avLst/>
                    </a:prstGeom>
                    <a:noFill/>
                    <a:ln>
                      <a:noFill/>
                    </a:ln>
                  </pic:spPr>
                </pic:pic>
              </a:graphicData>
            </a:graphic>
          </wp:inline>
        </w:drawing>
      </w:r>
    </w:p>
    <w:p w14:paraId="19FEC408" w14:textId="31D28939" w:rsidR="00CF03FE" w:rsidRDefault="00CF03FE" w:rsidP="00F61DEC">
      <w:pPr>
        <w:pStyle w:val="Heading2"/>
      </w:pPr>
      <w:bookmarkStart w:id="22" w:name="_Toc26536788"/>
      <w:r>
        <w:t>Sizing</w:t>
      </w:r>
      <w:bookmarkEnd w:id="22"/>
    </w:p>
    <w:p w14:paraId="6173A0FF" w14:textId="7E5B4639" w:rsidR="005D09C8" w:rsidRPr="005D09C8" w:rsidRDefault="005D09C8" w:rsidP="005D09C8">
      <w:r>
        <w:t>In order to ensure readability of the blurb, the minimum printed height of the can be determined by the height of the “t” character being 5mm.</w:t>
      </w:r>
    </w:p>
    <w:p w14:paraId="12944F6A" w14:textId="24F15217" w:rsidR="00CF03FE" w:rsidRDefault="00A316A0" w:rsidP="00CF03FE">
      <w:pPr>
        <w:jc w:val="center"/>
      </w:pPr>
      <w:r>
        <w:rPr>
          <w:noProof/>
        </w:rPr>
        <w:drawing>
          <wp:inline distT="0" distB="0" distL="0" distR="0" wp14:anchorId="6B27D034" wp14:editId="58E6F6E0">
            <wp:extent cx="1544400" cy="216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4400" cy="216000"/>
                    </a:xfrm>
                    <a:prstGeom prst="rect">
                      <a:avLst/>
                    </a:prstGeom>
                    <a:noFill/>
                    <a:ln>
                      <a:noFill/>
                    </a:ln>
                  </pic:spPr>
                </pic:pic>
              </a:graphicData>
            </a:graphic>
          </wp:inline>
        </w:drawing>
      </w:r>
    </w:p>
    <w:p w14:paraId="3C15B982" w14:textId="74547761" w:rsidR="0045534A" w:rsidRPr="00D306AC" w:rsidRDefault="0045534A" w:rsidP="005D09C8">
      <w:r>
        <w:t xml:space="preserve">Logos should always be proportionally scaled and </w:t>
      </w:r>
      <w:r w:rsidRPr="0045534A">
        <w:rPr>
          <w:b/>
        </w:rPr>
        <w:t>never stretched or skewed</w:t>
      </w:r>
      <w:r>
        <w:t>.</w:t>
      </w:r>
    </w:p>
    <w:p w14:paraId="4C45B587" w14:textId="77777777" w:rsidR="00733015" w:rsidRDefault="00733015">
      <w:pPr>
        <w:spacing w:after="0"/>
        <w:rPr>
          <w:rFonts w:ascii="Arial Rounded MT Bold" w:eastAsiaTheme="majorEastAsia" w:hAnsi="Arial Rounded MT Bold" w:cstheme="majorBidi"/>
          <w:color w:val="4A4947"/>
          <w:sz w:val="26"/>
          <w:szCs w:val="26"/>
        </w:rPr>
      </w:pPr>
      <w:r>
        <w:br w:type="page"/>
      </w:r>
    </w:p>
    <w:p w14:paraId="5DD55F23" w14:textId="457C4A93" w:rsidR="00B72A26" w:rsidRPr="00B72A26" w:rsidRDefault="00B72A26" w:rsidP="00F61DEC">
      <w:pPr>
        <w:pStyle w:val="Heading2"/>
      </w:pPr>
      <w:bookmarkStart w:id="23" w:name="_Toc26536789"/>
      <w:r>
        <w:lastRenderedPageBreak/>
        <w:t>Variants</w:t>
      </w:r>
      <w:bookmarkEnd w:id="23"/>
    </w:p>
    <w:p w14:paraId="77906709" w14:textId="022B921F" w:rsidR="00171D72" w:rsidRDefault="00171D72" w:rsidP="00FB2697">
      <w:pPr>
        <w:pStyle w:val="Heading3"/>
      </w:pPr>
      <w:bookmarkStart w:id="24" w:name="_Toc26536790"/>
      <w:r>
        <w:t>Main logo</w:t>
      </w:r>
      <w:bookmarkEnd w:id="24"/>
    </w:p>
    <w:p w14:paraId="620F75DE" w14:textId="77777777" w:rsidR="00171D72" w:rsidRDefault="00171D72" w:rsidP="00171D72">
      <w:pPr>
        <w:pStyle w:val="Heading4"/>
      </w:pPr>
      <w:r>
        <w:t>Usage</w:t>
      </w:r>
    </w:p>
    <w:p w14:paraId="0629B4EC" w14:textId="77777777" w:rsidR="00171D72" w:rsidRPr="007629BC" w:rsidRDefault="00171D72" w:rsidP="00171D72">
      <w:r>
        <w:t>This is the primary logo that should be used on any materials likely to be distributed to schools, teachers, pupils or parents.</w:t>
      </w:r>
    </w:p>
    <w:p w14:paraId="090E6B19" w14:textId="77777777" w:rsidR="00171D72" w:rsidRDefault="00171D72" w:rsidP="00171D72">
      <w:pPr>
        <w:pStyle w:val="Heading4"/>
      </w:pPr>
      <w:r>
        <w:t>Colour Variants</w:t>
      </w:r>
    </w:p>
    <w:p w14:paraId="092F5BC0" w14:textId="77777777" w:rsidR="00171D72" w:rsidRDefault="00171D72" w:rsidP="00171D72">
      <w:pPr>
        <w:pStyle w:val="Heading5"/>
      </w:pPr>
      <w:r>
        <w:t>Light background - Yellow and grey</w:t>
      </w:r>
    </w:p>
    <w:p w14:paraId="5C91734C" w14:textId="015BCB84" w:rsidR="00171D72" w:rsidRDefault="00171D72" w:rsidP="00171D72">
      <w:r>
        <w:rPr>
          <w:noProof/>
        </w:rPr>
        <w:drawing>
          <wp:inline distT="0" distB="0" distL="0" distR="0" wp14:anchorId="109BB780" wp14:editId="4FB5713F">
            <wp:extent cx="5715000" cy="9004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900430"/>
                    </a:xfrm>
                    <a:prstGeom prst="rect">
                      <a:avLst/>
                    </a:prstGeom>
                    <a:noFill/>
                    <a:ln>
                      <a:noFill/>
                    </a:ln>
                  </pic:spPr>
                </pic:pic>
              </a:graphicData>
            </a:graphic>
          </wp:inline>
        </w:drawing>
      </w:r>
    </w:p>
    <w:p w14:paraId="7F8C6166" w14:textId="59414C24" w:rsidR="00171D72" w:rsidRDefault="00171D72" w:rsidP="00171D72">
      <w:pPr>
        <w:pStyle w:val="Heading5"/>
      </w:pPr>
      <w:r w:rsidRPr="00B72A26">
        <w:t>Dark background</w:t>
      </w:r>
      <w:r>
        <w:t xml:space="preserve"> - Yellow and white</w:t>
      </w:r>
    </w:p>
    <w:p w14:paraId="3912EFE6" w14:textId="268A16D5" w:rsidR="00171D72" w:rsidRPr="00171D72" w:rsidRDefault="00171D72" w:rsidP="00171D72">
      <w:r w:rsidRPr="00171D72">
        <w:rPr>
          <w:noProof/>
          <w:shd w:val="clear" w:color="auto" w:fill="000000" w:themeFill="text1"/>
        </w:rPr>
        <w:drawing>
          <wp:inline distT="0" distB="0" distL="0" distR="0" wp14:anchorId="1A9ABFC6" wp14:editId="7A660D25">
            <wp:extent cx="5715000" cy="900430"/>
            <wp:effectExtent l="19050" t="19050" r="19050" b="13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900430"/>
                    </a:xfrm>
                    <a:prstGeom prst="rect">
                      <a:avLst/>
                    </a:prstGeom>
                    <a:noFill/>
                    <a:ln>
                      <a:solidFill>
                        <a:schemeClr val="tx1"/>
                      </a:solidFill>
                    </a:ln>
                  </pic:spPr>
                </pic:pic>
              </a:graphicData>
            </a:graphic>
          </wp:inline>
        </w:drawing>
      </w:r>
    </w:p>
    <w:p w14:paraId="1C9998C4" w14:textId="59249725" w:rsidR="00171D72" w:rsidRDefault="00171D72" w:rsidP="00171D72">
      <w:pPr>
        <w:pStyle w:val="Heading5"/>
      </w:pPr>
      <w:r>
        <w:t>Yellow background - Grey and White</w:t>
      </w:r>
    </w:p>
    <w:p w14:paraId="1541E923" w14:textId="5EAA52E0" w:rsidR="00171D72" w:rsidRDefault="00171D72" w:rsidP="00171D72">
      <w:r w:rsidRPr="00171D72">
        <w:rPr>
          <w:noProof/>
          <w:shd w:val="clear" w:color="auto" w:fill="E7CB1B"/>
        </w:rPr>
        <w:drawing>
          <wp:inline distT="0" distB="0" distL="0" distR="0" wp14:anchorId="634DF47E" wp14:editId="6BF6305D">
            <wp:extent cx="5715000" cy="9004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900430"/>
                    </a:xfrm>
                    <a:prstGeom prst="rect">
                      <a:avLst/>
                    </a:prstGeom>
                    <a:noFill/>
                    <a:ln>
                      <a:noFill/>
                    </a:ln>
                  </pic:spPr>
                </pic:pic>
              </a:graphicData>
            </a:graphic>
          </wp:inline>
        </w:drawing>
      </w:r>
    </w:p>
    <w:p w14:paraId="5F0E349F" w14:textId="59B50167" w:rsidR="00FF0251" w:rsidRDefault="00FF0251" w:rsidP="00FB2697">
      <w:pPr>
        <w:pStyle w:val="Heading3"/>
        <w:rPr>
          <w:ins w:id="25" w:author="Joseph Mearman" w:date="2020-03-30T12:47:00Z"/>
        </w:rPr>
      </w:pPr>
      <w:bookmarkStart w:id="26" w:name="_Toc26536791"/>
      <w:ins w:id="27" w:author="Joseph Mearman" w:date="2020-03-30T12:47:00Z">
        <w:r>
          <w:t>Variants</w:t>
        </w:r>
      </w:ins>
    </w:p>
    <w:p w14:paraId="4D48B4E8" w14:textId="27E7C06A" w:rsidR="00FF0251" w:rsidRDefault="00FF0251" w:rsidP="00FF0251">
      <w:pPr>
        <w:pStyle w:val="Heading4"/>
        <w:rPr>
          <w:ins w:id="28" w:author="Joseph Mearman" w:date="2020-03-30T12:48:00Z"/>
        </w:rPr>
      </w:pPr>
      <w:ins w:id="29" w:author="Joseph Mearman" w:date="2020-03-30T12:47:00Z">
        <w:r>
          <w:t>High contrast all-black</w:t>
        </w:r>
      </w:ins>
    </w:p>
    <w:p w14:paraId="61400C84" w14:textId="03278D88" w:rsidR="00FF0251" w:rsidRDefault="00FF0251" w:rsidP="00FF0251">
      <w:pPr>
        <w:pStyle w:val="Heading4"/>
        <w:rPr>
          <w:ins w:id="30" w:author="Joseph Mearman" w:date="2020-03-30T12:48:00Z"/>
        </w:rPr>
      </w:pPr>
      <w:ins w:id="31" w:author="Joseph Mearman" w:date="2020-03-30T12:48:00Z">
        <w:r>
          <w:t>Bordered</w:t>
        </w:r>
      </w:ins>
    </w:p>
    <w:p w14:paraId="00CD5B9B" w14:textId="77777777" w:rsidR="00FF0251" w:rsidRPr="00FF0251" w:rsidRDefault="00FF0251">
      <w:pPr>
        <w:rPr>
          <w:ins w:id="32" w:author="Joseph Mearman" w:date="2020-03-30T12:47:00Z"/>
        </w:rPr>
        <w:pPrChange w:id="33" w:author="Joseph Mearman" w:date="2020-03-30T12:48:00Z">
          <w:pPr>
            <w:pStyle w:val="Heading3"/>
          </w:pPr>
        </w:pPrChange>
      </w:pPr>
    </w:p>
    <w:p w14:paraId="030A3F09" w14:textId="40DBDA0B" w:rsidR="0054087D" w:rsidRDefault="0054087D">
      <w:pPr>
        <w:pStyle w:val="Heading4"/>
        <w:pPrChange w:id="34" w:author="Joseph Mearman" w:date="2020-03-30T12:48:00Z">
          <w:pPr>
            <w:pStyle w:val="Heading3"/>
          </w:pPr>
        </w:pPrChange>
      </w:pPr>
      <w:r>
        <w:lastRenderedPageBreak/>
        <w:t xml:space="preserve">Square </w:t>
      </w:r>
      <w:r w:rsidR="00EE1882">
        <w:t>offset logo</w:t>
      </w:r>
      <w:bookmarkEnd w:id="26"/>
    </w:p>
    <w:p w14:paraId="6CE25726" w14:textId="42364ECE" w:rsidR="00990CFE" w:rsidRPr="00990CFE" w:rsidRDefault="00990CFE">
      <w:pPr>
        <w:jc w:val="center"/>
      </w:pPr>
      <w:r>
        <w:rPr>
          <w:noProof/>
        </w:rPr>
        <w:drawing>
          <wp:inline distT="0" distB="0" distL="0" distR="0" wp14:anchorId="387A145F" wp14:editId="3E6C4AB1">
            <wp:extent cx="1950720" cy="1950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14:paraId="1EDB4AEF" w14:textId="389F2F1D" w:rsidR="0087408E" w:rsidRDefault="0054087D">
      <w:pPr>
        <w:pStyle w:val="Heading5"/>
        <w:pPrChange w:id="35" w:author="Joseph Mearman" w:date="2020-03-30T12:48:00Z">
          <w:pPr>
            <w:pStyle w:val="Heading4"/>
          </w:pPr>
        </w:pPrChange>
      </w:pPr>
      <w:r>
        <w:t>Usage</w:t>
      </w:r>
    </w:p>
    <w:p w14:paraId="4DDF2D8C" w14:textId="206B8ED6" w:rsidR="00EE1882" w:rsidRDefault="00EE1882">
      <w:r>
        <w:t>This logo variant is to be used in square profile pictures such as on social media where the landscape logo variant would be too small to read such as on mobile screens</w:t>
      </w:r>
      <w:r w:rsidR="00F61DEC">
        <w:t>.</w:t>
      </w:r>
    </w:p>
    <w:p w14:paraId="082F7A18" w14:textId="6298C1DA" w:rsidR="00F61DEC" w:rsidRPr="00EE1882" w:rsidRDefault="00F61DEC">
      <w:r>
        <w:t xml:space="preserve">For more information on social media, see Section </w:t>
      </w:r>
      <w:r>
        <w:fldChar w:fldCharType="begin"/>
      </w:r>
      <w:r>
        <w:instrText xml:space="preserve"> REF _Ref8811792 \w \h </w:instrText>
      </w:r>
      <w:r>
        <w:fldChar w:fldCharType="separate"/>
      </w:r>
      <w:r>
        <w:t>7</w:t>
      </w:r>
      <w:r>
        <w:fldChar w:fldCharType="end"/>
      </w:r>
      <w:r>
        <w:t xml:space="preserve">: </w:t>
      </w:r>
      <w:r>
        <w:fldChar w:fldCharType="begin"/>
      </w:r>
      <w:r>
        <w:instrText xml:space="preserve"> REF _Ref8811772 \h </w:instrText>
      </w:r>
      <w:r>
        <w:fldChar w:fldCharType="separate"/>
      </w:r>
      <w:r>
        <w:t>Social media</w:t>
      </w:r>
      <w:r>
        <w:fldChar w:fldCharType="end"/>
      </w:r>
      <w:r>
        <w:t xml:space="preserve"> on page </w:t>
      </w:r>
      <w:r>
        <w:fldChar w:fldCharType="begin"/>
      </w:r>
      <w:r>
        <w:instrText xml:space="preserve"> PAGEREF _Ref8811801 \h </w:instrText>
      </w:r>
      <w:r>
        <w:fldChar w:fldCharType="separate"/>
      </w:r>
      <w:r>
        <w:rPr>
          <w:noProof/>
        </w:rPr>
        <w:t>24</w:t>
      </w:r>
      <w:r>
        <w:fldChar w:fldCharType="end"/>
      </w:r>
      <w:r>
        <w:t>.</w:t>
      </w:r>
    </w:p>
    <w:p w14:paraId="1FF80AAA" w14:textId="12544EEE" w:rsidR="00CC37F9" w:rsidRDefault="0087408E">
      <w:pPr>
        <w:pStyle w:val="Heading5"/>
        <w:pPrChange w:id="36" w:author="Joseph Mearman" w:date="2020-03-30T12:48:00Z">
          <w:pPr>
            <w:pStyle w:val="Heading4"/>
          </w:pPr>
        </w:pPrChange>
      </w:pPr>
      <w:r>
        <w:t>Example</w:t>
      </w:r>
    </w:p>
    <w:p w14:paraId="70FDC518" w14:textId="5B7A3B65" w:rsidR="0054087D" w:rsidRDefault="00EE1882" w:rsidP="00990CFE">
      <w:pPr>
        <w:jc w:val="center"/>
      </w:pPr>
      <w:r>
        <w:rPr>
          <w:noProof/>
        </w:rPr>
        <w:drawing>
          <wp:inline distT="0" distB="0" distL="0" distR="0" wp14:anchorId="6F24DC5C" wp14:editId="6CC765F4">
            <wp:extent cx="5727700" cy="27895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789555"/>
                    </a:xfrm>
                    <a:prstGeom prst="rect">
                      <a:avLst/>
                    </a:prstGeom>
                  </pic:spPr>
                </pic:pic>
              </a:graphicData>
            </a:graphic>
          </wp:inline>
        </w:drawing>
      </w:r>
    </w:p>
    <w:p w14:paraId="35CAB79F" w14:textId="77777777" w:rsidR="0054087D" w:rsidRPr="0054087D" w:rsidRDefault="0054087D" w:rsidP="0054087D"/>
    <w:p w14:paraId="03DB2DAB" w14:textId="77777777" w:rsidR="00362B5F" w:rsidRDefault="00362B5F">
      <w:pPr>
        <w:spacing w:after="0"/>
      </w:pPr>
      <w:r>
        <w:br w:type="page"/>
      </w:r>
    </w:p>
    <w:p w14:paraId="4D0A0240" w14:textId="5BDDD2C1" w:rsidR="00620B7C" w:rsidRDefault="00620B7C" w:rsidP="007C2FA1">
      <w:pPr>
        <w:pStyle w:val="Heading2"/>
      </w:pPr>
      <w:bookmarkStart w:id="37" w:name="_Toc26536792"/>
      <w:r>
        <w:lastRenderedPageBreak/>
        <w:t>Glyphs and icons</w:t>
      </w:r>
      <w:bookmarkEnd w:id="37"/>
    </w:p>
    <w:p w14:paraId="25332995" w14:textId="4E76C620" w:rsidR="007C2FA1" w:rsidRDefault="007C2FA1" w:rsidP="007C2FA1">
      <w:pPr>
        <w:pStyle w:val="Heading3"/>
      </w:pPr>
      <w:bookmarkStart w:id="38" w:name="_Toc26536793"/>
      <w:r>
        <w:t>Usage</w:t>
      </w:r>
      <w:bookmarkEnd w:id="38"/>
    </w:p>
    <w:p w14:paraId="3D9B85FA" w14:textId="57B7B241" w:rsidR="002A688C" w:rsidRPr="002A688C" w:rsidRDefault="002A688C" w:rsidP="002A688C">
      <w:r>
        <w:t>Provided below are the new glyph icons that can be used on marketing materials and work</w:t>
      </w:r>
      <w:r w:rsidR="00A61910">
        <w:t xml:space="preserve">books. </w:t>
      </w:r>
      <w:r w:rsidR="00D43F68">
        <w:t xml:space="preserve">The palette of glyphs and </w:t>
      </w:r>
      <w:r w:rsidR="00A61910">
        <w:t>Raspberry and Green colour variants can be seen below</w:t>
      </w:r>
    </w:p>
    <w:p w14:paraId="67EB1425" w14:textId="54AFE457" w:rsidR="007C2FA1" w:rsidRDefault="007A448F" w:rsidP="007C2FA1">
      <w:pPr>
        <w:pStyle w:val="Heading3"/>
      </w:pPr>
      <w:bookmarkStart w:id="39" w:name="_Toc26536794"/>
      <w:r>
        <w:t>Palette</w:t>
      </w:r>
      <w:bookmarkEnd w:id="39"/>
    </w:p>
    <w:p w14:paraId="72CF8EDF" w14:textId="77777777" w:rsidR="0074446D" w:rsidRPr="0074446D" w:rsidRDefault="0074446D" w:rsidP="0074446D"/>
    <w:p w14:paraId="2EC67EC3" w14:textId="494E7934" w:rsidR="007C2FA1" w:rsidRDefault="007C2FA1" w:rsidP="007C2FA1">
      <w:pPr>
        <w:jc w:val="center"/>
      </w:pPr>
      <w:r>
        <w:rPr>
          <w:noProof/>
        </w:rPr>
        <w:drawing>
          <wp:inline distT="0" distB="0" distL="0" distR="0" wp14:anchorId="7B3A4813" wp14:editId="63E62DDA">
            <wp:extent cx="5727700" cy="3574415"/>
            <wp:effectExtent l="0" t="0" r="635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 icons Yellow.eps"/>
                    <pic:cNvPicPr/>
                  </pic:nvPicPr>
                  <pic:blipFill>
                    <a:blip r:embed="rId21">
                      <a:extLst>
                        <a:ext uri="{28A0092B-C50C-407E-A947-70E740481C1C}">
                          <a14:useLocalDpi xmlns:a14="http://schemas.microsoft.com/office/drawing/2010/main" val="0"/>
                        </a:ext>
                      </a:extLst>
                    </a:blip>
                    <a:stretch>
                      <a:fillRect/>
                    </a:stretch>
                  </pic:blipFill>
                  <pic:spPr>
                    <a:xfrm>
                      <a:off x="0" y="0"/>
                      <a:ext cx="5727700" cy="3574415"/>
                    </a:xfrm>
                    <a:prstGeom prst="rect">
                      <a:avLst/>
                    </a:prstGeom>
                  </pic:spPr>
                </pic:pic>
              </a:graphicData>
            </a:graphic>
          </wp:inline>
        </w:drawing>
      </w:r>
    </w:p>
    <w:p w14:paraId="1C4CD36D" w14:textId="1013903D" w:rsidR="00A61910" w:rsidRDefault="00A61910" w:rsidP="00F747A2">
      <w:pPr>
        <w:pStyle w:val="Heading3"/>
      </w:pPr>
      <w:bookmarkStart w:id="40" w:name="_Toc26536795"/>
      <w:r>
        <w:t>Colours</w:t>
      </w:r>
      <w:bookmarkEnd w:id="40"/>
    </w:p>
    <w:p w14:paraId="59912922" w14:textId="77777777" w:rsidR="00A61910" w:rsidRPr="00A61910" w:rsidRDefault="00A61910" w:rsidP="00A619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007"/>
        <w:gridCol w:w="3007"/>
      </w:tblGrid>
      <w:tr w:rsidR="00A61910" w14:paraId="21393C55" w14:textId="77777777" w:rsidTr="00A61910">
        <w:tc>
          <w:tcPr>
            <w:tcW w:w="3006" w:type="dxa"/>
          </w:tcPr>
          <w:p w14:paraId="3FEFAC20" w14:textId="11030FA3" w:rsidR="00A61910" w:rsidRDefault="00A61910" w:rsidP="00A61910">
            <w:pPr>
              <w:rPr>
                <w:noProof/>
              </w:rPr>
            </w:pPr>
            <w:r>
              <w:rPr>
                <w:noProof/>
              </w:rPr>
              <w:drawing>
                <wp:inline distT="0" distB="0" distL="0" distR="0" wp14:anchorId="3D7B9E42" wp14:editId="4A730CBD">
                  <wp:extent cx="1800000" cy="1821481"/>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821481"/>
                          </a:xfrm>
                          <a:prstGeom prst="rect">
                            <a:avLst/>
                          </a:prstGeom>
                          <a:noFill/>
                          <a:ln>
                            <a:noFill/>
                          </a:ln>
                        </pic:spPr>
                      </pic:pic>
                    </a:graphicData>
                  </a:graphic>
                </wp:inline>
              </w:drawing>
            </w:r>
          </w:p>
        </w:tc>
        <w:tc>
          <w:tcPr>
            <w:tcW w:w="3007" w:type="dxa"/>
          </w:tcPr>
          <w:p w14:paraId="68AB0FA1" w14:textId="7F2C4578" w:rsidR="00A61910" w:rsidRDefault="00A61910" w:rsidP="00A61910">
            <w:pPr>
              <w:rPr>
                <w:noProof/>
              </w:rPr>
            </w:pPr>
            <w:r>
              <w:rPr>
                <w:noProof/>
              </w:rPr>
              <w:drawing>
                <wp:inline distT="0" distB="0" distL="0" distR="0" wp14:anchorId="2BACFF03" wp14:editId="607203A7">
                  <wp:extent cx="1800000" cy="1821481"/>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21481"/>
                          </a:xfrm>
                          <a:prstGeom prst="rect">
                            <a:avLst/>
                          </a:prstGeom>
                          <a:noFill/>
                          <a:ln>
                            <a:noFill/>
                          </a:ln>
                        </pic:spPr>
                      </pic:pic>
                    </a:graphicData>
                  </a:graphic>
                </wp:inline>
              </w:drawing>
            </w:r>
          </w:p>
        </w:tc>
        <w:tc>
          <w:tcPr>
            <w:tcW w:w="3007" w:type="dxa"/>
          </w:tcPr>
          <w:p w14:paraId="058382B0" w14:textId="7D340325" w:rsidR="00A61910" w:rsidRDefault="00A61910" w:rsidP="00A61910">
            <w:pPr>
              <w:rPr>
                <w:noProof/>
              </w:rPr>
            </w:pPr>
            <w:r>
              <w:rPr>
                <w:noProof/>
              </w:rPr>
              <w:drawing>
                <wp:inline distT="0" distB="0" distL="0" distR="0" wp14:anchorId="4F698E43" wp14:editId="1F8388DE">
                  <wp:extent cx="1800000" cy="182148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1821481"/>
                          </a:xfrm>
                          <a:prstGeom prst="rect">
                            <a:avLst/>
                          </a:prstGeom>
                          <a:noFill/>
                          <a:ln>
                            <a:noFill/>
                          </a:ln>
                        </pic:spPr>
                      </pic:pic>
                    </a:graphicData>
                  </a:graphic>
                </wp:inline>
              </w:drawing>
            </w:r>
          </w:p>
        </w:tc>
      </w:tr>
    </w:tbl>
    <w:p w14:paraId="64784CF1" w14:textId="77777777" w:rsidR="00A61910" w:rsidRDefault="00A61910" w:rsidP="00A61910">
      <w:pPr>
        <w:jc w:val="center"/>
        <w:rPr>
          <w:noProof/>
        </w:rPr>
      </w:pPr>
    </w:p>
    <w:p w14:paraId="447F4E23" w14:textId="45DE5371" w:rsidR="00A61910" w:rsidRDefault="00A61910" w:rsidP="00A61910">
      <w:pPr>
        <w:jc w:val="center"/>
        <w:rPr>
          <w:noProof/>
        </w:rPr>
      </w:pPr>
      <w:r>
        <w:rPr>
          <w:noProof/>
        </w:rPr>
        <w:t xml:space="preserve">   </w:t>
      </w:r>
    </w:p>
    <w:p w14:paraId="7810C895" w14:textId="77777777" w:rsidR="00A61910" w:rsidRPr="00F747A2" w:rsidRDefault="00A61910" w:rsidP="00A61910"/>
    <w:p w14:paraId="2238A1AB" w14:textId="77777777" w:rsidR="00A61910" w:rsidRPr="00A61910" w:rsidRDefault="00A61910" w:rsidP="00A61910"/>
    <w:p w14:paraId="535EA755" w14:textId="637BB7F3" w:rsidR="00F747A2" w:rsidRDefault="00F747A2" w:rsidP="00F747A2">
      <w:pPr>
        <w:pStyle w:val="Heading3"/>
      </w:pPr>
      <w:bookmarkStart w:id="41" w:name="_Toc26536796"/>
      <w:r>
        <w:t>Elements</w:t>
      </w:r>
      <w:bookmarkEnd w:id="41"/>
    </w:p>
    <w:p w14:paraId="628C9575" w14:textId="039AB2A7" w:rsidR="00F747A2" w:rsidRDefault="00F747A2" w:rsidP="00F747A2">
      <w:pPr>
        <w:pStyle w:val="Heading4"/>
      </w:pPr>
      <w:r>
        <w:t>Googly</w:t>
      </w:r>
    </w:p>
    <w:p w14:paraId="60C469FD" w14:textId="23695732" w:rsidR="00F747A2" w:rsidRPr="00F747A2" w:rsidRDefault="00F747A2" w:rsidP="00F747A2">
      <w:pPr>
        <w:jc w:val="center"/>
      </w:pPr>
      <w:r>
        <w:rPr>
          <w:noProof/>
        </w:rPr>
        <w:drawing>
          <wp:inline distT="0" distB="0" distL="0" distR="0" wp14:anchorId="391692B0" wp14:editId="3C7B835C">
            <wp:extent cx="2341245" cy="23691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1245" cy="2369185"/>
                    </a:xfrm>
                    <a:prstGeom prst="rect">
                      <a:avLst/>
                    </a:prstGeom>
                    <a:noFill/>
                    <a:ln>
                      <a:noFill/>
                    </a:ln>
                  </pic:spPr>
                </pic:pic>
              </a:graphicData>
            </a:graphic>
          </wp:inline>
        </w:drawing>
      </w:r>
    </w:p>
    <w:p w14:paraId="06304E6E" w14:textId="1B42DE66" w:rsidR="00F747A2" w:rsidRDefault="00F747A2" w:rsidP="00F747A2">
      <w:pPr>
        <w:pStyle w:val="Heading4"/>
      </w:pPr>
      <w:r>
        <w:t>Claudia</w:t>
      </w:r>
    </w:p>
    <w:p w14:paraId="6F5AC299" w14:textId="221E2C38" w:rsidR="00F747A2" w:rsidRPr="00F747A2" w:rsidRDefault="00F747A2" w:rsidP="00F747A2">
      <w:pPr>
        <w:jc w:val="center"/>
      </w:pPr>
      <w:r>
        <w:rPr>
          <w:noProof/>
        </w:rPr>
        <w:drawing>
          <wp:inline distT="0" distB="0" distL="0" distR="0" wp14:anchorId="472C9D97" wp14:editId="27311C7A">
            <wp:extent cx="2687955" cy="1621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7955" cy="1621155"/>
                    </a:xfrm>
                    <a:prstGeom prst="rect">
                      <a:avLst/>
                    </a:prstGeom>
                    <a:noFill/>
                    <a:ln>
                      <a:noFill/>
                    </a:ln>
                  </pic:spPr>
                </pic:pic>
              </a:graphicData>
            </a:graphic>
          </wp:inline>
        </w:drawing>
      </w:r>
    </w:p>
    <w:p w14:paraId="031E8B13" w14:textId="7A932726" w:rsidR="00F747A2" w:rsidRDefault="00F747A2" w:rsidP="00F747A2">
      <w:pPr>
        <w:pStyle w:val="Heading4"/>
      </w:pPr>
      <w:r>
        <w:t>TP</w:t>
      </w:r>
    </w:p>
    <w:p w14:paraId="7A51CF97" w14:textId="6E46397A" w:rsidR="00F747A2" w:rsidRPr="00F747A2" w:rsidRDefault="00F747A2" w:rsidP="00F747A2">
      <w:pPr>
        <w:jc w:val="center"/>
      </w:pPr>
      <w:r>
        <w:rPr>
          <w:noProof/>
        </w:rPr>
        <w:drawing>
          <wp:inline distT="0" distB="0" distL="0" distR="0" wp14:anchorId="0A255E2D" wp14:editId="73D28506">
            <wp:extent cx="2161540" cy="2161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1540" cy="2161540"/>
                    </a:xfrm>
                    <a:prstGeom prst="rect">
                      <a:avLst/>
                    </a:prstGeom>
                    <a:noFill/>
                    <a:ln>
                      <a:noFill/>
                    </a:ln>
                  </pic:spPr>
                </pic:pic>
              </a:graphicData>
            </a:graphic>
          </wp:inline>
        </w:drawing>
      </w:r>
    </w:p>
    <w:p w14:paraId="6A3E0D59" w14:textId="1717F8BB" w:rsidR="00F747A2" w:rsidRDefault="00F747A2" w:rsidP="00F747A2">
      <w:pPr>
        <w:pStyle w:val="Heading4"/>
      </w:pPr>
      <w:r>
        <w:lastRenderedPageBreak/>
        <w:t>TriHard</w:t>
      </w:r>
    </w:p>
    <w:p w14:paraId="0DADD7B5" w14:textId="2361BAD8" w:rsidR="00F747A2" w:rsidRPr="00F747A2" w:rsidRDefault="00F747A2" w:rsidP="00F747A2">
      <w:pPr>
        <w:jc w:val="center"/>
      </w:pPr>
      <w:r>
        <w:rPr>
          <w:noProof/>
        </w:rPr>
        <w:drawing>
          <wp:inline distT="0" distB="0" distL="0" distR="0" wp14:anchorId="20E42F6B" wp14:editId="53454480">
            <wp:extent cx="2057400" cy="1946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946275"/>
                    </a:xfrm>
                    <a:prstGeom prst="rect">
                      <a:avLst/>
                    </a:prstGeom>
                    <a:noFill/>
                    <a:ln>
                      <a:noFill/>
                    </a:ln>
                  </pic:spPr>
                </pic:pic>
              </a:graphicData>
            </a:graphic>
          </wp:inline>
        </w:drawing>
      </w:r>
    </w:p>
    <w:p w14:paraId="50B387DF" w14:textId="7749A9DC" w:rsidR="00F747A2" w:rsidRDefault="00F747A2" w:rsidP="00F747A2">
      <w:pPr>
        <w:pStyle w:val="Heading4"/>
      </w:pPr>
      <w:r>
        <w:t>Dalek</w:t>
      </w:r>
    </w:p>
    <w:p w14:paraId="6006625E" w14:textId="375B9C61" w:rsidR="00F747A2" w:rsidRPr="00F747A2" w:rsidRDefault="00F747A2" w:rsidP="00F747A2">
      <w:pPr>
        <w:jc w:val="center"/>
      </w:pPr>
      <w:r>
        <w:rPr>
          <w:noProof/>
        </w:rPr>
        <w:drawing>
          <wp:inline distT="0" distB="0" distL="0" distR="0" wp14:anchorId="1C4569DC" wp14:editId="6534D852">
            <wp:extent cx="2016125" cy="17595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6125" cy="1759585"/>
                    </a:xfrm>
                    <a:prstGeom prst="rect">
                      <a:avLst/>
                    </a:prstGeom>
                    <a:noFill/>
                    <a:ln>
                      <a:noFill/>
                    </a:ln>
                  </pic:spPr>
                </pic:pic>
              </a:graphicData>
            </a:graphic>
          </wp:inline>
        </w:drawing>
      </w:r>
    </w:p>
    <w:p w14:paraId="0F5194E6" w14:textId="026B0ACB" w:rsidR="00F747A2" w:rsidRDefault="00F747A2" w:rsidP="00F747A2">
      <w:pPr>
        <w:pStyle w:val="Heading4"/>
      </w:pPr>
      <w:r>
        <w:t>Brainy</w:t>
      </w:r>
    </w:p>
    <w:p w14:paraId="5F89C531" w14:textId="6E066CC6" w:rsidR="00DB4C83" w:rsidRPr="00DB4C83" w:rsidRDefault="00BA52C1" w:rsidP="00DB4C83">
      <w:pPr>
        <w:jc w:val="center"/>
      </w:pPr>
      <w:r>
        <w:rPr>
          <w:noProof/>
        </w:rPr>
        <w:drawing>
          <wp:inline distT="0" distB="0" distL="0" distR="0" wp14:anchorId="089790DF" wp14:editId="32A138A2">
            <wp:extent cx="1953260" cy="2071370"/>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3260" cy="2071370"/>
                    </a:xfrm>
                    <a:prstGeom prst="rect">
                      <a:avLst/>
                    </a:prstGeom>
                    <a:noFill/>
                    <a:ln>
                      <a:noFill/>
                    </a:ln>
                  </pic:spPr>
                </pic:pic>
              </a:graphicData>
            </a:graphic>
          </wp:inline>
        </w:drawing>
      </w:r>
    </w:p>
    <w:p w14:paraId="1FEC4286" w14:textId="0787E48A" w:rsidR="00F747A2" w:rsidRDefault="00F747A2" w:rsidP="00F747A2">
      <w:pPr>
        <w:pStyle w:val="Heading4"/>
      </w:pPr>
      <w:r>
        <w:lastRenderedPageBreak/>
        <w:t>Robbie</w:t>
      </w:r>
    </w:p>
    <w:p w14:paraId="0357384F" w14:textId="4FDB039A" w:rsidR="00BA52C1" w:rsidRPr="00BA52C1" w:rsidRDefault="00BA52C1" w:rsidP="00BA52C1">
      <w:pPr>
        <w:jc w:val="center"/>
      </w:pPr>
      <w:r>
        <w:rPr>
          <w:noProof/>
        </w:rPr>
        <w:drawing>
          <wp:inline distT="0" distB="0" distL="0" distR="0" wp14:anchorId="01372058" wp14:editId="166F88AD">
            <wp:extent cx="1399540" cy="18078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99540" cy="1807845"/>
                    </a:xfrm>
                    <a:prstGeom prst="rect">
                      <a:avLst/>
                    </a:prstGeom>
                    <a:noFill/>
                    <a:ln>
                      <a:noFill/>
                    </a:ln>
                  </pic:spPr>
                </pic:pic>
              </a:graphicData>
            </a:graphic>
          </wp:inline>
        </w:drawing>
      </w:r>
    </w:p>
    <w:p w14:paraId="31CC2388" w14:textId="202611F9" w:rsidR="00F747A2" w:rsidRDefault="00F747A2" w:rsidP="00F747A2">
      <w:pPr>
        <w:pStyle w:val="Heading4"/>
      </w:pPr>
      <w:r>
        <w:t>Ray</w:t>
      </w:r>
    </w:p>
    <w:p w14:paraId="6F8C4DED" w14:textId="3F1F5E17" w:rsidR="00BA52C1" w:rsidRPr="00BA52C1" w:rsidRDefault="00BA52C1" w:rsidP="00BA52C1">
      <w:pPr>
        <w:jc w:val="center"/>
      </w:pPr>
      <w:r>
        <w:rPr>
          <w:noProof/>
        </w:rPr>
        <w:drawing>
          <wp:inline distT="0" distB="0" distL="0" distR="0" wp14:anchorId="0A474863" wp14:editId="6A86595E">
            <wp:extent cx="1731645" cy="21336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1645" cy="2133600"/>
                    </a:xfrm>
                    <a:prstGeom prst="rect">
                      <a:avLst/>
                    </a:prstGeom>
                    <a:noFill/>
                    <a:ln>
                      <a:noFill/>
                    </a:ln>
                  </pic:spPr>
                </pic:pic>
              </a:graphicData>
            </a:graphic>
          </wp:inline>
        </w:drawing>
      </w:r>
    </w:p>
    <w:p w14:paraId="3F723EF5" w14:textId="31696442" w:rsidR="00F747A2" w:rsidRDefault="00F747A2" w:rsidP="00F747A2">
      <w:pPr>
        <w:pStyle w:val="Heading4"/>
      </w:pPr>
      <w:r>
        <w:t>Simmy</w:t>
      </w:r>
    </w:p>
    <w:p w14:paraId="333811E4" w14:textId="2536BFFC" w:rsidR="00BA52C1" w:rsidRPr="00BA52C1" w:rsidRDefault="00BA52C1" w:rsidP="00BA52C1">
      <w:pPr>
        <w:jc w:val="center"/>
      </w:pPr>
      <w:r>
        <w:rPr>
          <w:noProof/>
        </w:rPr>
        <w:drawing>
          <wp:inline distT="0" distB="0" distL="0" distR="0" wp14:anchorId="4186C8B2" wp14:editId="0C61F669">
            <wp:extent cx="1260475" cy="1662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0475" cy="1662430"/>
                    </a:xfrm>
                    <a:prstGeom prst="rect">
                      <a:avLst/>
                    </a:prstGeom>
                    <a:noFill/>
                    <a:ln>
                      <a:noFill/>
                    </a:ln>
                  </pic:spPr>
                </pic:pic>
              </a:graphicData>
            </a:graphic>
          </wp:inline>
        </w:drawing>
      </w:r>
    </w:p>
    <w:p w14:paraId="0B57DBB0" w14:textId="406FF5F9" w:rsidR="00F747A2" w:rsidRDefault="00F747A2" w:rsidP="00F747A2">
      <w:pPr>
        <w:pStyle w:val="Heading4"/>
      </w:pPr>
      <w:r>
        <w:t>Caterpillar</w:t>
      </w:r>
    </w:p>
    <w:p w14:paraId="223C199D" w14:textId="4CECE435" w:rsidR="00BA52C1" w:rsidRPr="00BA52C1" w:rsidRDefault="00BA52C1" w:rsidP="00BA52C1">
      <w:pPr>
        <w:jc w:val="center"/>
      </w:pPr>
      <w:r>
        <w:rPr>
          <w:noProof/>
        </w:rPr>
        <w:drawing>
          <wp:inline distT="0" distB="0" distL="0" distR="0" wp14:anchorId="5C1B9088" wp14:editId="4E9889D7">
            <wp:extent cx="2452370" cy="1593215"/>
            <wp:effectExtent l="0" t="0" r="508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2370" cy="1593215"/>
                    </a:xfrm>
                    <a:prstGeom prst="rect">
                      <a:avLst/>
                    </a:prstGeom>
                    <a:noFill/>
                    <a:ln>
                      <a:noFill/>
                    </a:ln>
                  </pic:spPr>
                </pic:pic>
              </a:graphicData>
            </a:graphic>
          </wp:inline>
        </w:drawing>
      </w:r>
    </w:p>
    <w:p w14:paraId="4441C46F" w14:textId="36FB9CB2" w:rsidR="00F747A2" w:rsidRDefault="00F747A2" w:rsidP="00F747A2">
      <w:pPr>
        <w:pStyle w:val="Heading4"/>
      </w:pPr>
      <w:r>
        <w:lastRenderedPageBreak/>
        <w:t>Handy Andy</w:t>
      </w:r>
    </w:p>
    <w:p w14:paraId="6DB73187" w14:textId="44BFE068" w:rsidR="00BA52C1" w:rsidRPr="00BA52C1" w:rsidRDefault="00BA52C1" w:rsidP="00BA52C1">
      <w:pPr>
        <w:jc w:val="center"/>
      </w:pPr>
      <w:r>
        <w:rPr>
          <w:noProof/>
        </w:rPr>
        <w:drawing>
          <wp:inline distT="0" distB="0" distL="0" distR="0" wp14:anchorId="28F1EB1C" wp14:editId="6D147455">
            <wp:extent cx="1489075" cy="1440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89075" cy="1440815"/>
                    </a:xfrm>
                    <a:prstGeom prst="rect">
                      <a:avLst/>
                    </a:prstGeom>
                    <a:noFill/>
                    <a:ln>
                      <a:noFill/>
                    </a:ln>
                  </pic:spPr>
                </pic:pic>
              </a:graphicData>
            </a:graphic>
          </wp:inline>
        </w:drawing>
      </w:r>
    </w:p>
    <w:p w14:paraId="77825A07" w14:textId="1010D59E" w:rsidR="00F747A2" w:rsidRDefault="00F747A2" w:rsidP="00F747A2">
      <w:pPr>
        <w:pStyle w:val="Heading4"/>
      </w:pPr>
      <w:r>
        <w:t>Mind-Map</w:t>
      </w:r>
    </w:p>
    <w:p w14:paraId="70DFCE16" w14:textId="5166475B" w:rsidR="00BA52C1" w:rsidRPr="00BA52C1" w:rsidRDefault="00BA52C1" w:rsidP="00BA52C1">
      <w:pPr>
        <w:jc w:val="center"/>
      </w:pPr>
      <w:r>
        <w:rPr>
          <w:noProof/>
        </w:rPr>
        <w:drawing>
          <wp:inline distT="0" distB="0" distL="0" distR="0" wp14:anchorId="20B2419D" wp14:editId="3B76A35F">
            <wp:extent cx="1967230" cy="1551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7230" cy="1551940"/>
                    </a:xfrm>
                    <a:prstGeom prst="rect">
                      <a:avLst/>
                    </a:prstGeom>
                    <a:noFill/>
                    <a:ln>
                      <a:noFill/>
                    </a:ln>
                  </pic:spPr>
                </pic:pic>
              </a:graphicData>
            </a:graphic>
          </wp:inline>
        </w:drawing>
      </w:r>
    </w:p>
    <w:p w14:paraId="7C35C08B" w14:textId="77777777" w:rsidR="00F747A2" w:rsidRPr="00F747A2" w:rsidRDefault="00F747A2" w:rsidP="00F747A2"/>
    <w:p w14:paraId="6B9C8C2F" w14:textId="77777777" w:rsidR="007C2FA1" w:rsidRPr="007C2FA1" w:rsidRDefault="007C2FA1" w:rsidP="007C2FA1"/>
    <w:p w14:paraId="0FB76B75" w14:textId="77777777" w:rsidR="00AF473A" w:rsidRDefault="00AF473A">
      <w:pPr>
        <w:spacing w:after="0"/>
        <w:rPr>
          <w:rFonts w:ascii="Arial Rounded MT Bold" w:eastAsiaTheme="majorEastAsia" w:hAnsi="Arial Rounded MT Bold" w:cstheme="majorBidi"/>
          <w:color w:val="000000" w:themeColor="text1"/>
          <w:sz w:val="34"/>
          <w:szCs w:val="26"/>
        </w:rPr>
      </w:pPr>
      <w:r>
        <w:br w:type="page"/>
      </w:r>
    </w:p>
    <w:p w14:paraId="422BE113" w14:textId="0AA21237" w:rsidR="007C2FA1" w:rsidRDefault="007C2FA1">
      <w:pPr>
        <w:pStyle w:val="Heading2"/>
      </w:pPr>
      <w:bookmarkStart w:id="42" w:name="_Toc26536797"/>
      <w:r>
        <w:lastRenderedPageBreak/>
        <w:t>Man and woman</w:t>
      </w:r>
      <w:bookmarkEnd w:id="42"/>
    </w:p>
    <w:p w14:paraId="06A18FFE" w14:textId="58E1292E" w:rsidR="00AF473A" w:rsidRDefault="00AF473A" w:rsidP="00AF473A">
      <w:pPr>
        <w:pStyle w:val="Heading3"/>
      </w:pPr>
      <w:bookmarkStart w:id="43" w:name="_Toc26536798"/>
      <w:r>
        <w:t>Usage</w:t>
      </w:r>
      <w:bookmarkEnd w:id="43"/>
    </w:p>
    <w:p w14:paraId="50F5A93E" w14:textId="348A26C6" w:rsidR="00AF473A" w:rsidRPr="00AF473A" w:rsidRDefault="00AF473A" w:rsidP="00AF473A">
      <w:r>
        <w:t>The old cartoon man and woman characters are to be phased out and replaced by the new versions shown below.</w:t>
      </w:r>
    </w:p>
    <w:p w14:paraId="326878C8" w14:textId="030E3FBD" w:rsidR="007C2FA1" w:rsidRPr="007C2FA1" w:rsidRDefault="007C2FA1" w:rsidP="007C2FA1">
      <w:pPr>
        <w:pStyle w:val="Heading3"/>
      </w:pPr>
      <w:bookmarkStart w:id="44" w:name="_Toc26536799"/>
      <w:r>
        <w:t>Preview</w:t>
      </w:r>
      <w:bookmarkEnd w:id="44"/>
    </w:p>
    <w:p w14:paraId="1017463F" w14:textId="77777777" w:rsidR="007C2FA1" w:rsidRPr="007C2FA1" w:rsidRDefault="007C2FA1" w:rsidP="007C2FA1"/>
    <w:p w14:paraId="0F65F7AC" w14:textId="77777777" w:rsidR="007C2FA1" w:rsidRDefault="007C2FA1" w:rsidP="007C2FA1">
      <w:pPr>
        <w:jc w:val="center"/>
      </w:pPr>
      <w:r>
        <w:rPr>
          <w:noProof/>
        </w:rPr>
        <w:drawing>
          <wp:inline distT="0" distB="0" distL="0" distR="0" wp14:anchorId="55DB4AFD" wp14:editId="0EE5C1AF">
            <wp:extent cx="1800000" cy="502464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pdf"/>
                    <pic:cNvPicPr/>
                  </pic:nvPicPr>
                  <pic:blipFill>
                    <a:blip r:embed="rId37">
                      <a:extLst>
                        <a:ext uri="{28A0092B-C50C-407E-A947-70E740481C1C}">
                          <a14:useLocalDpi xmlns:a14="http://schemas.microsoft.com/office/drawing/2010/main" val="0"/>
                        </a:ext>
                      </a:extLst>
                    </a:blip>
                    <a:stretch>
                      <a:fillRect/>
                    </a:stretch>
                  </pic:blipFill>
                  <pic:spPr>
                    <a:xfrm>
                      <a:off x="0" y="0"/>
                      <a:ext cx="1800000" cy="5024645"/>
                    </a:xfrm>
                    <a:prstGeom prst="rect">
                      <a:avLst/>
                    </a:prstGeom>
                  </pic:spPr>
                </pic:pic>
              </a:graphicData>
            </a:graphic>
          </wp:inline>
        </w:drawing>
      </w:r>
      <w:r>
        <w:rPr>
          <w:noProof/>
        </w:rPr>
        <w:drawing>
          <wp:inline distT="0" distB="0" distL="0" distR="0" wp14:anchorId="0B725BE1" wp14:editId="235E7E75">
            <wp:extent cx="1800000" cy="438029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man.pdf"/>
                    <pic:cNvPicPr/>
                  </pic:nvPicPr>
                  <pic:blipFill>
                    <a:blip r:embed="rId38">
                      <a:extLst>
                        <a:ext uri="{28A0092B-C50C-407E-A947-70E740481C1C}">
                          <a14:useLocalDpi xmlns:a14="http://schemas.microsoft.com/office/drawing/2010/main" val="0"/>
                        </a:ext>
                      </a:extLst>
                    </a:blip>
                    <a:stretch>
                      <a:fillRect/>
                    </a:stretch>
                  </pic:blipFill>
                  <pic:spPr>
                    <a:xfrm>
                      <a:off x="0" y="0"/>
                      <a:ext cx="1800000" cy="4380296"/>
                    </a:xfrm>
                    <a:prstGeom prst="rect">
                      <a:avLst/>
                    </a:prstGeom>
                  </pic:spPr>
                </pic:pic>
              </a:graphicData>
            </a:graphic>
          </wp:inline>
        </w:drawing>
      </w:r>
    </w:p>
    <w:p w14:paraId="7339E729" w14:textId="77777777" w:rsidR="007C2FA1" w:rsidRPr="007C2FA1" w:rsidRDefault="007C2FA1" w:rsidP="007C2FA1"/>
    <w:p w14:paraId="763EA21B" w14:textId="77777777" w:rsidR="007C2FA1" w:rsidRDefault="007C2FA1">
      <w:pPr>
        <w:spacing w:after="0"/>
        <w:rPr>
          <w:rFonts w:ascii="Arial Rounded MT Bold" w:eastAsiaTheme="majorEastAsia" w:hAnsi="Arial Rounded MT Bold" w:cstheme="majorBidi"/>
          <w:color w:val="000000" w:themeColor="text1"/>
          <w:sz w:val="36"/>
          <w:szCs w:val="32"/>
        </w:rPr>
      </w:pPr>
      <w:r>
        <w:br w:type="page"/>
      </w:r>
    </w:p>
    <w:p w14:paraId="772E9F6D" w14:textId="0E312325" w:rsidR="006E2C76" w:rsidRDefault="006E2C76" w:rsidP="00F61DEC">
      <w:pPr>
        <w:pStyle w:val="Heading1"/>
      </w:pPr>
      <w:bookmarkStart w:id="45" w:name="_Toc26536800"/>
      <w:r w:rsidRPr="007F461A">
        <w:lastRenderedPageBreak/>
        <w:t>Fonts</w:t>
      </w:r>
      <w:bookmarkEnd w:id="45"/>
    </w:p>
    <w:p w14:paraId="29517B6F" w14:textId="14781A7C" w:rsidR="006E2C76" w:rsidRDefault="006E2C76" w:rsidP="00F61DEC">
      <w:pPr>
        <w:pStyle w:val="Heading2"/>
      </w:pPr>
      <w:bookmarkStart w:id="46" w:name="_Toc26536801"/>
      <w:r w:rsidRPr="007F461A">
        <w:t>Harabara</w:t>
      </w:r>
      <w:bookmarkEnd w:id="46"/>
    </w:p>
    <w:p w14:paraId="4E28FFA6" w14:textId="3EBCC1E5" w:rsidR="006E2C76" w:rsidRDefault="006E2C76" w:rsidP="00FB2697">
      <w:pPr>
        <w:pStyle w:val="Heading3"/>
      </w:pPr>
      <w:bookmarkStart w:id="47" w:name="_Toc26536802"/>
      <w:r>
        <w:t>Usage</w:t>
      </w:r>
      <w:bookmarkEnd w:id="47"/>
    </w:p>
    <w:p w14:paraId="7FE4BC5A" w14:textId="402C1EF3" w:rsidR="003D63EF" w:rsidRPr="003D63EF" w:rsidRDefault="003D63EF" w:rsidP="003D63EF">
      <w:r>
        <w:t>Harabara is the unmodified version of the font used in main body of the Technocamps logo</w:t>
      </w:r>
      <w:r w:rsidR="00552529">
        <w:t>. The main difference being the width of the ‘t’ character</w:t>
      </w:r>
    </w:p>
    <w:p w14:paraId="2FDBBC4D" w14:textId="471B607D" w:rsidR="006E2C76" w:rsidRPr="006E2C76" w:rsidRDefault="006E2C76" w:rsidP="00FB2697">
      <w:pPr>
        <w:pStyle w:val="Heading3"/>
      </w:pPr>
      <w:bookmarkStart w:id="48" w:name="_Toc26536803"/>
      <w:r w:rsidRPr="007F461A">
        <w:t>Sample</w:t>
      </w:r>
      <w:bookmarkEnd w:id="48"/>
    </w:p>
    <w:p w14:paraId="79713D4D" w14:textId="2BC59059" w:rsidR="006E2C76" w:rsidRDefault="006E2C76" w:rsidP="003D63EF">
      <w:pPr>
        <w:jc w:val="center"/>
      </w:pPr>
      <w:r w:rsidRPr="006E2C76">
        <w:rPr>
          <w:noProof/>
        </w:rPr>
        <w:drawing>
          <wp:inline distT="0" distB="0" distL="0" distR="0" wp14:anchorId="0BBB16F6" wp14:editId="0354BA81">
            <wp:extent cx="5727700" cy="316928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169285"/>
                    </a:xfrm>
                    <a:prstGeom prst="rect">
                      <a:avLst/>
                    </a:prstGeom>
                  </pic:spPr>
                </pic:pic>
              </a:graphicData>
            </a:graphic>
          </wp:inline>
        </w:drawing>
      </w:r>
    </w:p>
    <w:p w14:paraId="3FF8084D" w14:textId="77777777" w:rsidR="00552529" w:rsidRDefault="00552529">
      <w:pPr>
        <w:spacing w:after="0"/>
        <w:rPr>
          <w:rFonts w:ascii="Arial Rounded MT Bold" w:eastAsiaTheme="majorEastAsia" w:hAnsi="Arial Rounded MT Bold" w:cstheme="majorBidi"/>
          <w:color w:val="4A4947"/>
          <w:sz w:val="26"/>
          <w:szCs w:val="26"/>
        </w:rPr>
      </w:pPr>
      <w:r>
        <w:br w:type="page"/>
      </w:r>
    </w:p>
    <w:p w14:paraId="553F7F6C" w14:textId="38982609" w:rsidR="003D63EF" w:rsidRDefault="003D63EF" w:rsidP="00F61DEC">
      <w:pPr>
        <w:pStyle w:val="Heading2"/>
      </w:pPr>
      <w:bookmarkStart w:id="49" w:name="_Toc26536804"/>
      <w:r>
        <w:lastRenderedPageBreak/>
        <w:t>Bariol Bold</w:t>
      </w:r>
      <w:bookmarkEnd w:id="49"/>
    </w:p>
    <w:p w14:paraId="64915E51" w14:textId="315EB730" w:rsidR="003D63EF" w:rsidRDefault="003D63EF" w:rsidP="00FB2697">
      <w:pPr>
        <w:pStyle w:val="Heading3"/>
      </w:pPr>
      <w:bookmarkStart w:id="50" w:name="_Toc26536805"/>
      <w:r>
        <w:t>Usage</w:t>
      </w:r>
      <w:bookmarkEnd w:id="50"/>
    </w:p>
    <w:p w14:paraId="63C48BDF" w14:textId="285A21F3" w:rsidR="00552529" w:rsidRDefault="00552529" w:rsidP="00552529">
      <w:r>
        <w:t>This font should be used for any surrounding text in logo variants. It is also appropriate to use this font for headings and titles in documents.</w:t>
      </w:r>
    </w:p>
    <w:p w14:paraId="57424A26" w14:textId="64F976BB" w:rsidR="00552529" w:rsidRPr="00552529" w:rsidRDefault="00552529" w:rsidP="00552529">
      <w:pPr>
        <w:rPr>
          <w:b/>
        </w:rPr>
      </w:pPr>
      <w:r>
        <w:t xml:space="preserve">For systems where Bariol is not installed, </w:t>
      </w:r>
      <w:r w:rsidRPr="00552529">
        <w:rPr>
          <w:b/>
        </w:rPr>
        <w:t>Arial Rounded</w:t>
      </w:r>
      <w:r>
        <w:rPr>
          <w:b/>
        </w:rPr>
        <w:t xml:space="preserve"> </w:t>
      </w:r>
      <w:r w:rsidRPr="00552529">
        <w:t xml:space="preserve">can be used as a </w:t>
      </w:r>
      <w:r>
        <w:t xml:space="preserve">good </w:t>
      </w:r>
      <w:r w:rsidRPr="00552529">
        <w:t>stand-in</w:t>
      </w:r>
    </w:p>
    <w:p w14:paraId="38796808" w14:textId="4270CF4D" w:rsidR="003D63EF" w:rsidRDefault="003D63EF" w:rsidP="00FB2697">
      <w:pPr>
        <w:pStyle w:val="Heading3"/>
      </w:pPr>
      <w:bookmarkStart w:id="51" w:name="_Toc26536806"/>
      <w:r>
        <w:t>Sample</w:t>
      </w:r>
      <w:bookmarkEnd w:id="51"/>
    </w:p>
    <w:p w14:paraId="7CCD983B" w14:textId="0E5D3CD0" w:rsidR="003D63EF" w:rsidRDefault="003D63EF" w:rsidP="003D63EF">
      <w:pPr>
        <w:jc w:val="center"/>
      </w:pPr>
      <w:r w:rsidRPr="003D63EF">
        <w:rPr>
          <w:noProof/>
        </w:rPr>
        <w:drawing>
          <wp:inline distT="0" distB="0" distL="0" distR="0" wp14:anchorId="0671125A" wp14:editId="48314906">
            <wp:extent cx="5727700" cy="31692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169285"/>
                    </a:xfrm>
                    <a:prstGeom prst="rect">
                      <a:avLst/>
                    </a:prstGeom>
                  </pic:spPr>
                </pic:pic>
              </a:graphicData>
            </a:graphic>
          </wp:inline>
        </w:drawing>
      </w:r>
    </w:p>
    <w:p w14:paraId="4E1AD0AF" w14:textId="77777777" w:rsidR="00D933FA" w:rsidRPr="00D933FA" w:rsidRDefault="00D933FA" w:rsidP="003D63EF">
      <w:pPr>
        <w:jc w:val="center"/>
        <w:rPr>
          <w:rFonts w:ascii="Arial Rounded MT Bold" w:hAnsi="Arial Rounded MT Bold"/>
          <w:sz w:val="68"/>
          <w:szCs w:val="68"/>
        </w:rPr>
      </w:pPr>
      <w:r w:rsidRPr="00D933FA">
        <w:rPr>
          <w:rFonts w:ascii="Arial Rounded MT Bold" w:hAnsi="Arial Rounded MT Bold"/>
          <w:sz w:val="68"/>
          <w:szCs w:val="68"/>
        </w:rPr>
        <w:t>Arial rounded</w:t>
      </w:r>
      <w:r w:rsidR="00552529" w:rsidRPr="00D933FA">
        <w:rPr>
          <w:rFonts w:ascii="Arial Rounded MT Bold" w:hAnsi="Arial Rounded MT Bold"/>
          <w:sz w:val="68"/>
          <w:szCs w:val="68"/>
        </w:rPr>
        <w:t>:</w:t>
      </w:r>
    </w:p>
    <w:p w14:paraId="29F29EC0" w14:textId="64DE0017" w:rsidR="00552529" w:rsidRPr="00D933FA" w:rsidRDefault="00552529" w:rsidP="003D63EF">
      <w:pPr>
        <w:jc w:val="center"/>
        <w:rPr>
          <w:rFonts w:ascii="Arial Rounded MT Bold" w:hAnsi="Arial Rounded MT Bold"/>
          <w:sz w:val="68"/>
          <w:szCs w:val="68"/>
        </w:rPr>
      </w:pPr>
      <w:r w:rsidRPr="00D933FA">
        <w:rPr>
          <w:rFonts w:ascii="Arial Rounded MT Bold" w:hAnsi="Arial Rounded MT Bold"/>
          <w:sz w:val="68"/>
          <w:szCs w:val="68"/>
        </w:rPr>
        <w:t>The quick brown fox</w:t>
      </w:r>
      <w:r w:rsidR="00D933FA" w:rsidRPr="00D933FA">
        <w:rPr>
          <w:rFonts w:ascii="Arial Rounded MT Bold" w:hAnsi="Arial Rounded MT Bold"/>
          <w:sz w:val="68"/>
          <w:szCs w:val="68"/>
        </w:rPr>
        <w:t xml:space="preserve"> jumps</w:t>
      </w:r>
    </w:p>
    <w:p w14:paraId="69E8D67E" w14:textId="77777777" w:rsidR="003D63EF" w:rsidRPr="003D63EF" w:rsidRDefault="003D63EF" w:rsidP="003D63EF"/>
    <w:p w14:paraId="5C2DB505" w14:textId="77777777" w:rsidR="003D63EF" w:rsidRDefault="003D63EF">
      <w:pPr>
        <w:spacing w:after="0"/>
        <w:rPr>
          <w:rFonts w:ascii="Arial Rounded MT Bold" w:eastAsiaTheme="majorEastAsia" w:hAnsi="Arial Rounded MT Bold" w:cstheme="majorBidi"/>
          <w:color w:val="3F3F3E"/>
          <w:sz w:val="32"/>
          <w:szCs w:val="32"/>
        </w:rPr>
      </w:pPr>
      <w:r>
        <w:br w:type="page"/>
      </w:r>
    </w:p>
    <w:p w14:paraId="63445621" w14:textId="2C4CEE15" w:rsidR="00E4545A" w:rsidRDefault="00E4545A" w:rsidP="00F61DEC">
      <w:pPr>
        <w:pStyle w:val="Heading1"/>
      </w:pPr>
      <w:bookmarkStart w:id="52" w:name="_Toc26536807"/>
      <w:r>
        <w:lastRenderedPageBreak/>
        <w:t xml:space="preserve">Email </w:t>
      </w:r>
      <w:commentRangeStart w:id="53"/>
      <w:r>
        <w:t>signatures</w:t>
      </w:r>
      <w:bookmarkEnd w:id="52"/>
      <w:commentRangeEnd w:id="53"/>
      <w:r w:rsidR="00ED6685">
        <w:rPr>
          <w:rStyle w:val="CommentReference"/>
          <w:rFonts w:asciiTheme="minorHAnsi" w:eastAsiaTheme="minorHAnsi" w:hAnsiTheme="minorHAnsi" w:cstheme="minorBidi"/>
          <w:color w:val="auto"/>
        </w:rPr>
        <w:commentReference w:id="53"/>
      </w:r>
    </w:p>
    <w:p w14:paraId="1E565F97" w14:textId="67F6E95A" w:rsidR="005A5D9D" w:rsidRDefault="005A5D9D" w:rsidP="00F61DEC">
      <w:pPr>
        <w:pStyle w:val="Heading2"/>
      </w:pPr>
      <w:bookmarkStart w:id="54" w:name="_Toc26536808"/>
      <w:r>
        <w:t>Sample</w:t>
      </w:r>
      <w:bookmarkEnd w:id="54"/>
    </w:p>
    <w:p w14:paraId="2AF420F5" w14:textId="719E8FC6" w:rsidR="005A5D9D" w:rsidRPr="005A5D9D" w:rsidRDefault="00AE0C09" w:rsidP="00AE0C09">
      <w:pPr>
        <w:jc w:val="center"/>
      </w:pPr>
      <w:r>
        <w:rPr>
          <w:noProof/>
        </w:rPr>
        <mc:AlternateContent>
          <mc:Choice Requires="wps">
            <w:drawing>
              <wp:inline distT="0" distB="0" distL="0" distR="0" wp14:anchorId="6AFE8056" wp14:editId="5A02BEBD">
                <wp:extent cx="4391891" cy="3033626"/>
                <wp:effectExtent l="114300" t="95250" r="142240" b="109855"/>
                <wp:docPr id="58" name="Rectangle 58"/>
                <wp:cNvGraphicFramePr/>
                <a:graphic xmlns:a="http://schemas.openxmlformats.org/drawingml/2006/main">
                  <a:graphicData uri="http://schemas.microsoft.com/office/word/2010/wordprocessingShape">
                    <wps:wsp>
                      <wps:cNvSpPr/>
                      <wps:spPr>
                        <a:xfrm>
                          <a:off x="0" y="0"/>
                          <a:ext cx="4391891" cy="3033626"/>
                        </a:xfrm>
                        <a:prstGeom prst="rect">
                          <a:avLst/>
                        </a:prstGeom>
                        <a:solidFill>
                          <a:schemeClr val="accent4">
                            <a:lumMod val="20000"/>
                            <a:lumOff val="80000"/>
                          </a:schemeClr>
                        </a:solidFill>
                        <a:ln>
                          <a:solidFill>
                            <a:schemeClr val="tx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F41833E" w14:textId="77777777" w:rsidR="00FF0251" w:rsidRPr="00AE0C09" w:rsidRDefault="00FF0251" w:rsidP="00AE0C09">
                            <w:pPr>
                              <w:spacing w:after="0"/>
                              <w:rPr>
                                <w:rFonts w:ascii="Calibri" w:hAnsi="Calibri" w:cs="Calibri"/>
                                <w:color w:val="000000" w:themeColor="text1"/>
                              </w:rPr>
                            </w:pPr>
                            <w:r w:rsidRPr="00AE0C09">
                              <w:rPr>
                                <w:rFonts w:ascii="Calibri" w:hAnsi="Calibri" w:cs="Calibri"/>
                                <w:color w:val="000000" w:themeColor="text1"/>
                                <w:lang w:val="en-US"/>
                              </w:rPr>
                              <w:t>Julie Walters</w:t>
                            </w:r>
                          </w:p>
                          <w:p w14:paraId="5F54A375" w14:textId="77777777" w:rsidR="00FF0251" w:rsidRPr="00AE0C09" w:rsidRDefault="00FF0251" w:rsidP="00AE0C09">
                            <w:pPr>
                              <w:spacing w:after="0"/>
                              <w:rPr>
                                <w:rFonts w:ascii="Calibri" w:hAnsi="Calibri" w:cs="Calibri"/>
                                <w:color w:val="000000" w:themeColor="text1"/>
                              </w:rPr>
                            </w:pPr>
                            <w:r w:rsidRPr="00AE0C09">
                              <w:rPr>
                                <w:rFonts w:ascii="Calibri" w:hAnsi="Calibri" w:cs="Calibri"/>
                                <w:color w:val="000000" w:themeColor="text1"/>
                              </w:rPr>
                              <w:t>Uwch Reolwr Prosiect | Senior Project Manager</w:t>
                            </w:r>
                          </w:p>
                          <w:p w14:paraId="4D0FB9B6" w14:textId="7A962260" w:rsidR="00FF0251" w:rsidRDefault="00FF0251" w:rsidP="00AE0C09">
                            <w:pPr>
                              <w:spacing w:after="0"/>
                              <w:rPr>
                                <w:rFonts w:ascii="Calibri" w:hAnsi="Calibri" w:cs="Calibri"/>
                                <w:color w:val="000000" w:themeColor="text1"/>
                              </w:rPr>
                            </w:pPr>
                            <w:r w:rsidRPr="00AE0C09">
                              <w:rPr>
                                <w:rFonts w:ascii="Calibri" w:hAnsi="Calibri" w:cs="Calibri"/>
                                <w:color w:val="000000" w:themeColor="text1"/>
                              </w:rPr>
                              <w:t>Technocamps</w:t>
                            </w:r>
                          </w:p>
                          <w:p w14:paraId="6CB1B6A2" w14:textId="77777777" w:rsidR="00FF0251" w:rsidRPr="00AE0C09" w:rsidRDefault="00FF0251" w:rsidP="00AE0C09">
                            <w:pPr>
                              <w:spacing w:after="0"/>
                              <w:rPr>
                                <w:rFonts w:ascii="Calibri" w:hAnsi="Calibri" w:cs="Calibri"/>
                                <w:color w:val="000000" w:themeColor="text1"/>
                              </w:rPr>
                            </w:pPr>
                          </w:p>
                          <w:p w14:paraId="16C53716" w14:textId="54BAC411" w:rsidR="00FF0251" w:rsidRDefault="00FF0251" w:rsidP="00AE0C09">
                            <w:pPr>
                              <w:spacing w:after="0"/>
                              <w:rPr>
                                <w:rFonts w:ascii="Calibri" w:hAnsi="Calibri" w:cs="Calibri"/>
                                <w:color w:val="000000" w:themeColor="text1"/>
                              </w:rPr>
                            </w:pPr>
                            <w:r w:rsidRPr="00AE0C09">
                              <w:rPr>
                                <w:rFonts w:ascii="Calibri" w:hAnsi="Calibri" w:cs="Calibri"/>
                                <w:color w:val="000000" w:themeColor="text1"/>
                              </w:rPr>
                              <w:t>Tel</w:t>
                            </w:r>
                            <w:r>
                              <w:rPr>
                                <w:rFonts w:ascii="Calibri" w:hAnsi="Calibri" w:cs="Calibri"/>
                                <w:color w:val="000000" w:themeColor="text1"/>
                              </w:rPr>
                              <w:t>/</w:t>
                            </w:r>
                            <w:r w:rsidRPr="00AE0C09">
                              <w:rPr>
                                <w:rFonts w:ascii="Calibri" w:hAnsi="Calibri" w:cs="Calibri"/>
                                <w:color w:val="000000" w:themeColor="text1"/>
                              </w:rPr>
                              <w:t>ffôn: 07987 654321 / 01792 513753</w:t>
                            </w:r>
                          </w:p>
                          <w:p w14:paraId="12C49BBD" w14:textId="29CF74EB" w:rsidR="00FF0251" w:rsidRDefault="00391FCA" w:rsidP="00AE0C09">
                            <w:pPr>
                              <w:spacing w:after="0"/>
                              <w:rPr>
                                <w:rFonts w:ascii="Calibri" w:hAnsi="Calibri" w:cs="Calibri"/>
                                <w:color w:val="000000" w:themeColor="text1"/>
                              </w:rPr>
                            </w:pPr>
                            <w:hyperlink r:id="rId44" w:tgtFrame="_blank" w:history="1">
                              <w:r w:rsidR="00FF0251" w:rsidRPr="00AE0C09">
                                <w:rPr>
                                  <w:rStyle w:val="Hyperlink"/>
                                  <w:rFonts w:ascii="Calibri" w:hAnsi="Calibri" w:cs="Calibri"/>
                                  <w:color w:val="000000" w:themeColor="text1"/>
                                </w:rPr>
                                <w:t>technocamps.com</w:t>
                              </w:r>
                            </w:hyperlink>
                          </w:p>
                          <w:p w14:paraId="551E898A" w14:textId="77777777" w:rsidR="00FF0251" w:rsidRDefault="00FF0251" w:rsidP="00AE0C09">
                            <w:pPr>
                              <w:spacing w:after="0"/>
                              <w:rPr>
                                <w:rFonts w:ascii="Calibri" w:hAnsi="Calibri" w:cs="Calibri"/>
                                <w:color w:val="000000" w:themeColor="text1"/>
                              </w:rPr>
                            </w:pPr>
                          </w:p>
                          <w:p w14:paraId="023CABDC" w14:textId="26DF070F" w:rsidR="00FF0251" w:rsidRPr="00AE0C09" w:rsidRDefault="00FF0251" w:rsidP="00AE0C09">
                            <w:pPr>
                              <w:spacing w:after="0"/>
                              <w:rPr>
                                <w:rFonts w:ascii="Calibri" w:hAnsi="Calibri" w:cs="Calibri"/>
                                <w:color w:val="000000" w:themeColor="text1"/>
                              </w:rPr>
                            </w:pPr>
                            <w:r>
                              <w:rPr>
                                <w:rFonts w:ascii="Calibri" w:hAnsi="Calibri" w:cs="Calibri"/>
                                <w:color w:val="000000" w:themeColor="text1"/>
                              </w:rPr>
                              <w:t>@Technocamps</w:t>
                            </w:r>
                          </w:p>
                          <w:p w14:paraId="47057B70" w14:textId="5A4D4E9B" w:rsidR="00FF0251" w:rsidRDefault="00391FCA" w:rsidP="00AE0C09">
                            <w:pPr>
                              <w:spacing w:after="0"/>
                              <w:rPr>
                                <w:rFonts w:ascii="Calibri" w:hAnsi="Calibri" w:cs="Calibri"/>
                                <w:color w:val="000000" w:themeColor="text1"/>
                              </w:rPr>
                            </w:pPr>
                            <w:hyperlink r:id="rId45" w:tgtFrame="_blank" w:history="1">
                              <w:r>
                                <w:rPr>
                                  <w:rFonts w:ascii="Arial" w:hAnsi="Arial" w:cs="Arial"/>
                                  <w:noProof/>
                                  <w:color w:val="1155CC"/>
                                </w:rPr>
                                <w:pict w14:anchorId="1D7C46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i1026" type="#_x0000_t75" alt="https://lh6.googleusercontent.com/N5MeSzRlad6Co1nLYiDlbIjQrpCJENGYd5NXkWca4Nm_zqTCPQWfkbQEsx4Ti8jgNLGVLwY213ysrOBbI4ePfgiSb2qHFc2mfJ48MGc8JcJix9erjouvpKLNkWL7z-UHm1F8GnFG" href="https://twitter.com/technocamps/" target="_blank" style="width:20pt;height:15pt;visibility:visible" o:button="t">
                                    <v:imagedata r:id="rId46" o:title="N5MeSzRlad6Co1nLYiDlbIjQrpCJENGYd5NXkWca4Nm_zqTCPQWfkbQEsx4Ti8jgNLGVLwY213ysrOBbI4ePfgiSb2qHFc2mfJ48MGc8JcJix9erjouvpKLNkWL7z-UHm1F8GnFG"/>
                                  </v:shape>
                                </w:pict>
                              </w:r>
                            </w:hyperlink>
                            <w:r w:rsidR="00FF0251">
                              <w:rPr>
                                <w:rFonts w:ascii="Arial" w:hAnsi="Arial" w:cs="Arial"/>
                                <w:noProof/>
                                <w:color w:val="1155CC"/>
                              </w:rPr>
                              <w:drawing>
                                <wp:inline distT="0" distB="0" distL="0" distR="0" wp14:anchorId="5381D735" wp14:editId="3729F574">
                                  <wp:extent cx="187325" cy="187325"/>
                                  <wp:effectExtent l="0" t="0" r="3175" b="3175"/>
                                  <wp:docPr id="33" name="Picture 33" descr="https://lh4.googleusercontent.com/d0HUDIyzen7sBYMBaTqU2OC7b-w-m38IB-TifJKBSUqVhdkBiX0zYLus4ZqaUpQ5Zuucdi_H6h9VN5q-7WUNw52Sch266oYW7KMf4XEjU3mIYSPymjXe9s6R618Zeh-rHGAgXts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ttps://lh4.googleusercontent.com/d0HUDIyzen7sBYMBaTqU2OC7b-w-m38IB-TifJKBSUqVhdkBiX0zYLus4ZqaUpQ5Zuucdi_H6h9VN5q-7WUNw52Sch266oYW7KMf4XEjU3mIYSPymjXe9s6R618Zeh-rHGAgXts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r w:rsidR="00FF0251">
                              <w:rPr>
                                <w:rFonts w:ascii="Calibri" w:hAnsi="Calibri" w:cs="Calibri"/>
                                <w:color w:val="000000" w:themeColor="text1"/>
                              </w:rPr>
                              <w:t xml:space="preserve"> </w:t>
                            </w:r>
                            <w:r w:rsidR="00FF0251">
                              <w:rPr>
                                <w:rFonts w:ascii="Arial" w:hAnsi="Arial" w:cs="Arial"/>
                                <w:noProof/>
                                <w:color w:val="1155CC"/>
                              </w:rPr>
                              <w:drawing>
                                <wp:inline distT="0" distB="0" distL="0" distR="0" wp14:anchorId="5FBA3DE1" wp14:editId="06E4B94F">
                                  <wp:extent cx="187325" cy="187325"/>
                                  <wp:effectExtent l="0" t="0" r="3175" b="3175"/>
                                  <wp:docPr id="35" name="Picture 35" descr="https://lh5.googleusercontent.com/KiWdvdQKK6UjyowR409eaZkvy4BhsVtlZnBCU4KWeXOFM7tWuRq5LKgi-5X89Dr1eRokTOxrCgKm1urM6K17MNKTraMZiTMYpzAUpjpsH-lCojOO5NBCkrwh3jBCs_uHLXg2IIfE">
                                    <a:hlinkClick xmlns:a="http://schemas.openxmlformats.org/drawingml/2006/main" r:id="rId4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KiWdvdQKK6UjyowR409eaZkvy4BhsVtlZnBCU4KWeXOFM7tWuRq5LKgi-5X89Dr1eRokTOxrCgKm1urM6K17MNKTraMZiTMYpzAUpjpsH-lCojOO5NBCkrwh3jBCs_uHLXg2IIf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62CD7157" w14:textId="77777777" w:rsidR="00FF0251" w:rsidRDefault="00FF0251" w:rsidP="00AE0C09">
                            <w:pPr>
                              <w:spacing w:after="0"/>
                              <w:rPr>
                                <w:rFonts w:ascii="Calibri" w:hAnsi="Calibri" w:cs="Calibri"/>
                                <w:color w:val="000000" w:themeColor="text1"/>
                              </w:rPr>
                            </w:pPr>
                          </w:p>
                          <w:p w14:paraId="173136D2" w14:textId="7FB83EC7" w:rsidR="00FF0251" w:rsidRDefault="00FF0251" w:rsidP="00AE0C09">
                            <w:pPr>
                              <w:spacing w:after="0"/>
                              <w:rPr>
                                <w:rFonts w:ascii="Calibri" w:hAnsi="Calibri" w:cs="Calibri"/>
                                <w:color w:val="000000" w:themeColor="text1"/>
                              </w:rPr>
                            </w:pPr>
                            <w:r>
                              <w:rPr>
                                <w:noProof/>
                              </w:rPr>
                              <w:drawing>
                                <wp:inline distT="0" distB="0" distL="0" distR="0" wp14:anchorId="6D6C9857" wp14:editId="1585F55D">
                                  <wp:extent cx="4196080" cy="6611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6080" cy="661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FE8056" id="Rectangle 58" o:spid="_x0000_s1026" style="width:345.8pt;height:23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" fillcolor="#fff2cc [663]" strokecolor="black [3213]" strokeweight="1pt">
                <v:shadow on="t" type="perspective" color="black" opacity="26214f" offset="0,0" matrix="66847f,,,66847f"/>
                <v:textbox>
                  <w:txbxContent>
                    <w:p w14:paraId="0F41833E" w14:textId="77777777" w:rsidR="00FF0251" w:rsidRPr="00AE0C09" w:rsidRDefault="00FF0251" w:rsidP="00AE0C09">
                      <w:pPr>
                        <w:spacing w:after="0"/>
                        <w:rPr>
                          <w:rFonts w:ascii="Calibri" w:hAnsi="Calibri" w:cs="Calibri"/>
                          <w:color w:val="000000" w:themeColor="text1"/>
                        </w:rPr>
                      </w:pPr>
                      <w:r w:rsidRPr="00AE0C09">
                        <w:rPr>
                          <w:rFonts w:ascii="Calibri" w:hAnsi="Calibri" w:cs="Calibri"/>
                          <w:color w:val="000000" w:themeColor="text1"/>
                          <w:lang w:val="en-US"/>
                        </w:rPr>
                        <w:t>Julie Walters</w:t>
                      </w:r>
                    </w:p>
                    <w:p w14:paraId="5F54A375" w14:textId="77777777" w:rsidR="00FF0251" w:rsidRPr="00AE0C09" w:rsidRDefault="00FF0251" w:rsidP="00AE0C09">
                      <w:pPr>
                        <w:spacing w:after="0"/>
                        <w:rPr>
                          <w:rFonts w:ascii="Calibri" w:hAnsi="Calibri" w:cs="Calibri"/>
                          <w:color w:val="000000" w:themeColor="text1"/>
                        </w:rPr>
                      </w:pPr>
                      <w:r w:rsidRPr="00AE0C09">
                        <w:rPr>
                          <w:rFonts w:ascii="Calibri" w:hAnsi="Calibri" w:cs="Calibri"/>
                          <w:color w:val="000000" w:themeColor="text1"/>
                        </w:rPr>
                        <w:t>Uwch Reolwr Prosiect | Senior Project Manager</w:t>
                      </w:r>
                    </w:p>
                    <w:p w14:paraId="4D0FB9B6" w14:textId="7A962260" w:rsidR="00FF0251" w:rsidRDefault="00FF0251" w:rsidP="00AE0C09">
                      <w:pPr>
                        <w:spacing w:after="0"/>
                        <w:rPr>
                          <w:rFonts w:ascii="Calibri" w:hAnsi="Calibri" w:cs="Calibri"/>
                          <w:color w:val="000000" w:themeColor="text1"/>
                        </w:rPr>
                      </w:pPr>
                      <w:r w:rsidRPr="00AE0C09">
                        <w:rPr>
                          <w:rFonts w:ascii="Calibri" w:hAnsi="Calibri" w:cs="Calibri"/>
                          <w:color w:val="000000" w:themeColor="text1"/>
                        </w:rPr>
                        <w:t>Technocamps</w:t>
                      </w:r>
                    </w:p>
                    <w:p w14:paraId="6CB1B6A2" w14:textId="77777777" w:rsidR="00FF0251" w:rsidRPr="00AE0C09" w:rsidRDefault="00FF0251" w:rsidP="00AE0C09">
                      <w:pPr>
                        <w:spacing w:after="0"/>
                        <w:rPr>
                          <w:rFonts w:ascii="Calibri" w:hAnsi="Calibri" w:cs="Calibri"/>
                          <w:color w:val="000000" w:themeColor="text1"/>
                        </w:rPr>
                      </w:pPr>
                    </w:p>
                    <w:p w14:paraId="16C53716" w14:textId="54BAC411" w:rsidR="00FF0251" w:rsidRDefault="00FF0251" w:rsidP="00AE0C09">
                      <w:pPr>
                        <w:spacing w:after="0"/>
                        <w:rPr>
                          <w:rFonts w:ascii="Calibri" w:hAnsi="Calibri" w:cs="Calibri"/>
                          <w:color w:val="000000" w:themeColor="text1"/>
                        </w:rPr>
                      </w:pPr>
                      <w:r w:rsidRPr="00AE0C09">
                        <w:rPr>
                          <w:rFonts w:ascii="Calibri" w:hAnsi="Calibri" w:cs="Calibri"/>
                          <w:color w:val="000000" w:themeColor="text1"/>
                        </w:rPr>
                        <w:t>Tel</w:t>
                      </w:r>
                      <w:r>
                        <w:rPr>
                          <w:rFonts w:ascii="Calibri" w:hAnsi="Calibri" w:cs="Calibri"/>
                          <w:color w:val="000000" w:themeColor="text1"/>
                        </w:rPr>
                        <w:t>/</w:t>
                      </w:r>
                      <w:r w:rsidRPr="00AE0C09">
                        <w:rPr>
                          <w:rFonts w:ascii="Calibri" w:hAnsi="Calibri" w:cs="Calibri"/>
                          <w:color w:val="000000" w:themeColor="text1"/>
                        </w:rPr>
                        <w:t>ffôn: 07987 654321 / 01792 513753</w:t>
                      </w:r>
                    </w:p>
                    <w:p w14:paraId="12C49BBD" w14:textId="29CF74EB" w:rsidR="00FF0251" w:rsidRDefault="00391FCA" w:rsidP="00AE0C09">
                      <w:pPr>
                        <w:spacing w:after="0"/>
                        <w:rPr>
                          <w:rFonts w:ascii="Calibri" w:hAnsi="Calibri" w:cs="Calibri"/>
                          <w:color w:val="000000" w:themeColor="text1"/>
                        </w:rPr>
                      </w:pPr>
                      <w:hyperlink r:id="rId51" w:tgtFrame="_blank" w:history="1">
                        <w:r w:rsidR="00FF0251" w:rsidRPr="00AE0C09">
                          <w:rPr>
                            <w:rStyle w:val="Hyperlink"/>
                            <w:rFonts w:ascii="Calibri" w:hAnsi="Calibri" w:cs="Calibri"/>
                            <w:color w:val="000000" w:themeColor="text1"/>
                          </w:rPr>
                          <w:t>technocamps.com</w:t>
                        </w:r>
                      </w:hyperlink>
                    </w:p>
                    <w:p w14:paraId="551E898A" w14:textId="77777777" w:rsidR="00FF0251" w:rsidRDefault="00FF0251" w:rsidP="00AE0C09">
                      <w:pPr>
                        <w:spacing w:after="0"/>
                        <w:rPr>
                          <w:rFonts w:ascii="Calibri" w:hAnsi="Calibri" w:cs="Calibri"/>
                          <w:color w:val="000000" w:themeColor="text1"/>
                        </w:rPr>
                      </w:pPr>
                    </w:p>
                    <w:p w14:paraId="023CABDC" w14:textId="26DF070F" w:rsidR="00FF0251" w:rsidRPr="00AE0C09" w:rsidRDefault="00FF0251" w:rsidP="00AE0C09">
                      <w:pPr>
                        <w:spacing w:after="0"/>
                        <w:rPr>
                          <w:rFonts w:ascii="Calibri" w:hAnsi="Calibri" w:cs="Calibri"/>
                          <w:color w:val="000000" w:themeColor="text1"/>
                        </w:rPr>
                      </w:pPr>
                      <w:r>
                        <w:rPr>
                          <w:rFonts w:ascii="Calibri" w:hAnsi="Calibri" w:cs="Calibri"/>
                          <w:color w:val="000000" w:themeColor="text1"/>
                        </w:rPr>
                        <w:t>@Technocamps</w:t>
                      </w:r>
                    </w:p>
                    <w:p w14:paraId="47057B70" w14:textId="5A4D4E9B" w:rsidR="00FF0251" w:rsidRDefault="00391FCA" w:rsidP="00AE0C09">
                      <w:pPr>
                        <w:spacing w:after="0"/>
                        <w:rPr>
                          <w:rFonts w:ascii="Calibri" w:hAnsi="Calibri" w:cs="Calibri"/>
                          <w:color w:val="000000" w:themeColor="text1"/>
                        </w:rPr>
                      </w:pPr>
                      <w:hyperlink r:id="rId52" w:tgtFrame="_blank" w:history="1">
                        <w:r>
                          <w:rPr>
                            <w:rFonts w:ascii="Arial" w:hAnsi="Arial" w:cs="Arial"/>
                            <w:noProof/>
                            <w:color w:val="1155CC"/>
                          </w:rPr>
                          <w:pict w14:anchorId="1D7C463D">
                            <v:shape id="Picture 63" o:spid="_x0000_i1026" type="#_x0000_t75" alt="https://lh6.googleusercontent.com/N5MeSzRlad6Co1nLYiDlbIjQrpCJENGYd5NXkWca4Nm_zqTCPQWfkbQEsx4Ti8jgNLGVLwY213ysrOBbI4ePfgiSb2qHFc2mfJ48MGc8JcJix9erjouvpKLNkWL7z-UHm1F8GnFG" href="https://twitter.com/technocamps/" target="_blank" style="width:20pt;height:15pt;visibility:visible" o:button="t">
                              <v:imagedata r:id="rId46" o:title="N5MeSzRlad6Co1nLYiDlbIjQrpCJENGYd5NXkWca4Nm_zqTCPQWfkbQEsx4Ti8jgNLGVLwY213ysrOBbI4ePfgiSb2qHFc2mfJ48MGc8JcJix9erjouvpKLNkWL7z-UHm1F8GnFG"/>
                            </v:shape>
                          </w:pict>
                        </w:r>
                      </w:hyperlink>
                      <w:r w:rsidR="00FF0251">
                        <w:rPr>
                          <w:rFonts w:ascii="Arial" w:hAnsi="Arial" w:cs="Arial"/>
                          <w:noProof/>
                          <w:color w:val="1155CC"/>
                        </w:rPr>
                        <w:drawing>
                          <wp:inline distT="0" distB="0" distL="0" distR="0" wp14:anchorId="5381D735" wp14:editId="3729F574">
                            <wp:extent cx="187325" cy="187325"/>
                            <wp:effectExtent l="0" t="0" r="3175" b="3175"/>
                            <wp:docPr id="33" name="Picture 33" descr="https://lh4.googleusercontent.com/d0HUDIyzen7sBYMBaTqU2OC7b-w-m38IB-TifJKBSUqVhdkBiX0zYLus4ZqaUpQ5Zuucdi_H6h9VN5q-7WUNw52Sch266oYW7KMf4XEjU3mIYSPymjXe9s6R618Zeh-rHGAgXts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ttps://lh4.googleusercontent.com/d0HUDIyzen7sBYMBaTqU2OC7b-w-m38IB-TifJKBSUqVhdkBiX0zYLus4ZqaUpQ5Zuucdi_H6h9VN5q-7WUNw52Sch266oYW7KMf4XEjU3mIYSPymjXe9s6R618Zeh-rHGAgXts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r w:rsidR="00FF0251">
                        <w:rPr>
                          <w:rFonts w:ascii="Calibri" w:hAnsi="Calibri" w:cs="Calibri"/>
                          <w:color w:val="000000" w:themeColor="text1"/>
                        </w:rPr>
                        <w:t xml:space="preserve"> </w:t>
                      </w:r>
                      <w:r w:rsidR="00FF0251">
                        <w:rPr>
                          <w:rFonts w:ascii="Arial" w:hAnsi="Arial" w:cs="Arial"/>
                          <w:noProof/>
                          <w:color w:val="1155CC"/>
                        </w:rPr>
                        <w:drawing>
                          <wp:inline distT="0" distB="0" distL="0" distR="0" wp14:anchorId="5FBA3DE1" wp14:editId="06E4B94F">
                            <wp:extent cx="187325" cy="187325"/>
                            <wp:effectExtent l="0" t="0" r="3175" b="3175"/>
                            <wp:docPr id="35" name="Picture 35" descr="https://lh5.googleusercontent.com/KiWdvdQKK6UjyowR409eaZkvy4BhsVtlZnBCU4KWeXOFM7tWuRq5LKgi-5X89Dr1eRokTOxrCgKm1urM6K17MNKTraMZiTMYpzAUpjpsH-lCojOO5NBCkrwh3jBCs_uHLXg2IIfE">
                              <a:hlinkClick xmlns:a="http://schemas.openxmlformats.org/drawingml/2006/main" r:id="rId4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KiWdvdQKK6UjyowR409eaZkvy4BhsVtlZnBCU4KWeXOFM7tWuRq5LKgi-5X89Dr1eRokTOxrCgKm1urM6K17MNKTraMZiTMYpzAUpjpsH-lCojOO5NBCkrwh3jBCs_uHLXg2IIf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62CD7157" w14:textId="77777777" w:rsidR="00FF0251" w:rsidRDefault="00FF0251" w:rsidP="00AE0C09">
                      <w:pPr>
                        <w:spacing w:after="0"/>
                        <w:rPr>
                          <w:rFonts w:ascii="Calibri" w:hAnsi="Calibri" w:cs="Calibri"/>
                          <w:color w:val="000000" w:themeColor="text1"/>
                        </w:rPr>
                      </w:pPr>
                    </w:p>
                    <w:p w14:paraId="173136D2" w14:textId="7FB83EC7" w:rsidR="00FF0251" w:rsidRDefault="00FF0251" w:rsidP="00AE0C09">
                      <w:pPr>
                        <w:spacing w:after="0"/>
                        <w:rPr>
                          <w:rFonts w:ascii="Calibri" w:hAnsi="Calibri" w:cs="Calibri"/>
                          <w:color w:val="000000" w:themeColor="text1"/>
                        </w:rPr>
                      </w:pPr>
                      <w:r>
                        <w:rPr>
                          <w:noProof/>
                        </w:rPr>
                        <w:drawing>
                          <wp:inline distT="0" distB="0" distL="0" distR="0" wp14:anchorId="6D6C9857" wp14:editId="1585F55D">
                            <wp:extent cx="4196080" cy="6611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6080" cy="661116"/>
                                    </a:xfrm>
                                    <a:prstGeom prst="rect">
                                      <a:avLst/>
                                    </a:prstGeom>
                                    <a:noFill/>
                                    <a:ln>
                                      <a:noFill/>
                                    </a:ln>
                                  </pic:spPr>
                                </pic:pic>
                              </a:graphicData>
                            </a:graphic>
                          </wp:inline>
                        </w:drawing>
                      </w:r>
                    </w:p>
                  </w:txbxContent>
                </v:textbox>
                <w10:anchorlock/>
              </v:rect>
            </w:pict>
          </mc:Fallback>
        </mc:AlternateContent>
      </w:r>
    </w:p>
    <w:p w14:paraId="06616F1E" w14:textId="41701D63" w:rsidR="00AE0C09" w:rsidRDefault="00AE0C09">
      <w:pPr>
        <w:spacing w:after="0"/>
      </w:pPr>
      <w:r>
        <w:br w:type="page"/>
      </w:r>
    </w:p>
    <w:p w14:paraId="0A73AF39" w14:textId="4499D283" w:rsidR="00362B5F" w:rsidRDefault="00362B5F" w:rsidP="00F61DEC">
      <w:pPr>
        <w:pStyle w:val="Heading1"/>
      </w:pPr>
      <w:bookmarkStart w:id="55" w:name="_Ref8811137"/>
      <w:bookmarkStart w:id="56" w:name="_Ref8811151"/>
      <w:bookmarkStart w:id="57" w:name="_Ref8811160"/>
      <w:bookmarkStart w:id="58" w:name="_Ref8811166"/>
      <w:bookmarkStart w:id="59" w:name="_Ref8811295"/>
      <w:bookmarkStart w:id="60" w:name="_Ref8811301"/>
      <w:bookmarkStart w:id="61" w:name="_Toc26536809"/>
      <w:r>
        <w:lastRenderedPageBreak/>
        <w:t>Sub-brands</w:t>
      </w:r>
      <w:bookmarkEnd w:id="55"/>
      <w:bookmarkEnd w:id="56"/>
      <w:bookmarkEnd w:id="57"/>
      <w:bookmarkEnd w:id="58"/>
      <w:bookmarkEnd w:id="59"/>
      <w:bookmarkEnd w:id="60"/>
      <w:bookmarkEnd w:id="61"/>
    </w:p>
    <w:p w14:paraId="7516E3FA" w14:textId="4F6F4CFA" w:rsidR="006B17ED" w:rsidRDefault="006B17ED" w:rsidP="006B17ED">
      <w:pPr>
        <w:pStyle w:val="Heading2"/>
      </w:pPr>
      <w:bookmarkStart w:id="62" w:name="_Toc26536810"/>
      <w:r>
        <w:t>STEM Enrichment</w:t>
      </w:r>
      <w:bookmarkEnd w:id="62"/>
    </w:p>
    <w:p w14:paraId="7BE8E47D" w14:textId="2B666FF7" w:rsidR="006B17ED" w:rsidRDefault="006B17ED" w:rsidP="006B17ED">
      <w:pPr>
        <w:pStyle w:val="Heading3"/>
      </w:pPr>
      <w:bookmarkStart w:id="63" w:name="_Toc26536811"/>
      <w:r>
        <w:t>Logos</w:t>
      </w:r>
      <w:bookmarkEnd w:id="63"/>
    </w:p>
    <w:p w14:paraId="13E22BDA" w14:textId="3A88D435" w:rsidR="006B17ED" w:rsidRDefault="006B17ED" w:rsidP="006B17ED">
      <w:pPr>
        <w:pStyle w:val="Heading4"/>
      </w:pPr>
      <w:r>
        <w:t>Usage</w:t>
      </w:r>
    </w:p>
    <w:p w14:paraId="2E41C6B4" w14:textId="58FA94A1" w:rsidR="006B17ED" w:rsidRPr="006B17ED" w:rsidRDefault="006B17ED" w:rsidP="006B17ED">
      <w:r>
        <w:t>The following should be used when branding Secondary STEM Enrichment materials.</w:t>
      </w:r>
    </w:p>
    <w:p w14:paraId="0562A9D5" w14:textId="316BDA6B" w:rsidR="006B17ED" w:rsidRDefault="006B17ED" w:rsidP="006B17ED">
      <w:pPr>
        <w:pStyle w:val="Heading4"/>
      </w:pPr>
      <w:r>
        <w:t>For Light Backgrounds</w:t>
      </w:r>
    </w:p>
    <w:p w14:paraId="11A70A4C" w14:textId="74F653A0" w:rsidR="006B17ED" w:rsidRPr="006B17ED" w:rsidRDefault="006B17ED" w:rsidP="006B17ED">
      <w:r>
        <w:rPr>
          <w:noProof/>
        </w:rPr>
        <w:drawing>
          <wp:inline distT="0" distB="0" distL="0" distR="0" wp14:anchorId="78A87E5D" wp14:editId="512A3865">
            <wp:extent cx="5727700" cy="1431290"/>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1431290"/>
                    </a:xfrm>
                    <a:prstGeom prst="rect">
                      <a:avLst/>
                    </a:prstGeom>
                    <a:noFill/>
                    <a:ln>
                      <a:noFill/>
                    </a:ln>
                  </pic:spPr>
                </pic:pic>
              </a:graphicData>
            </a:graphic>
          </wp:inline>
        </w:drawing>
      </w:r>
    </w:p>
    <w:p w14:paraId="5F69BC4E" w14:textId="5042CDC4" w:rsidR="006B17ED" w:rsidRDefault="006B17ED" w:rsidP="006B17ED">
      <w:pPr>
        <w:pStyle w:val="Heading4"/>
      </w:pPr>
      <w:r>
        <w:t>For Dark Backgrounds</w:t>
      </w:r>
    </w:p>
    <w:p w14:paraId="2DDCAEF9" w14:textId="1FA573F8" w:rsidR="006B17ED" w:rsidRPr="006B17ED" w:rsidRDefault="006B17ED" w:rsidP="006B17ED">
      <w:r w:rsidRPr="006B17ED">
        <w:rPr>
          <w:noProof/>
          <w:shd w:val="clear" w:color="auto" w:fill="000000" w:themeFill="text1"/>
        </w:rPr>
        <w:drawing>
          <wp:inline distT="0" distB="0" distL="0" distR="0" wp14:anchorId="1C41988D" wp14:editId="1871E4C7">
            <wp:extent cx="5727700" cy="143129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1431290"/>
                    </a:xfrm>
                    <a:prstGeom prst="rect">
                      <a:avLst/>
                    </a:prstGeom>
                    <a:noFill/>
                    <a:ln>
                      <a:noFill/>
                    </a:ln>
                  </pic:spPr>
                </pic:pic>
              </a:graphicData>
            </a:graphic>
          </wp:inline>
        </w:drawing>
      </w:r>
    </w:p>
    <w:p w14:paraId="123890D3" w14:textId="5BC260F8" w:rsidR="006B17ED" w:rsidRDefault="006B17ED" w:rsidP="006B17ED">
      <w:pPr>
        <w:pStyle w:val="Heading4"/>
      </w:pPr>
      <w:r>
        <w:t>For Yellow Backgrounds</w:t>
      </w:r>
    </w:p>
    <w:p w14:paraId="4B0EE19C" w14:textId="27C24BD2" w:rsidR="006B17ED" w:rsidRPr="006B17ED" w:rsidRDefault="006B17ED" w:rsidP="006B17ED">
      <w:r w:rsidRPr="006B17ED">
        <w:rPr>
          <w:noProof/>
          <w:shd w:val="clear" w:color="auto" w:fill="E7CB1B"/>
        </w:rPr>
        <w:drawing>
          <wp:inline distT="0" distB="0" distL="0" distR="0" wp14:anchorId="75177961" wp14:editId="3C25A86D">
            <wp:extent cx="5727700" cy="143129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1431290"/>
                    </a:xfrm>
                    <a:prstGeom prst="rect">
                      <a:avLst/>
                    </a:prstGeom>
                    <a:noFill/>
                    <a:ln>
                      <a:noFill/>
                    </a:ln>
                  </pic:spPr>
                </pic:pic>
              </a:graphicData>
            </a:graphic>
          </wp:inline>
        </w:drawing>
      </w:r>
    </w:p>
    <w:p w14:paraId="3CA66E30" w14:textId="77777777" w:rsidR="006B17ED" w:rsidRDefault="006B17ED">
      <w:pPr>
        <w:spacing w:after="0"/>
        <w:rPr>
          <w:rFonts w:ascii="Arial Rounded MT Bold" w:eastAsiaTheme="majorEastAsia" w:hAnsi="Arial Rounded MT Bold" w:cstheme="majorBidi"/>
          <w:color w:val="000000" w:themeColor="text1"/>
          <w:sz w:val="34"/>
          <w:szCs w:val="26"/>
        </w:rPr>
      </w:pPr>
      <w:r>
        <w:br w:type="page"/>
      </w:r>
    </w:p>
    <w:p w14:paraId="1315D6BB" w14:textId="2024BE54" w:rsidR="00362B5F" w:rsidRDefault="00362B5F" w:rsidP="00F61DEC">
      <w:pPr>
        <w:pStyle w:val="Heading2"/>
      </w:pPr>
      <w:bookmarkStart w:id="64" w:name="_Toc26536812"/>
      <w:r w:rsidRPr="00FB2697">
        <w:lastRenderedPageBreak/>
        <w:t>Playground</w:t>
      </w:r>
      <w:r>
        <w:t xml:space="preserve"> Computing</w:t>
      </w:r>
      <w:bookmarkEnd w:id="64"/>
    </w:p>
    <w:p w14:paraId="54F50734" w14:textId="531E8C8F" w:rsidR="00FB2697" w:rsidRDefault="00FB2697" w:rsidP="00FB2697">
      <w:pPr>
        <w:pStyle w:val="Heading3"/>
      </w:pPr>
      <w:bookmarkStart w:id="65" w:name="_Toc26536813"/>
      <w:r>
        <w:t>Colour Palette</w:t>
      </w:r>
      <w:bookmarkEnd w:id="6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303"/>
        <w:gridCol w:w="2376"/>
        <w:gridCol w:w="2236"/>
        <w:gridCol w:w="2095"/>
      </w:tblGrid>
      <w:tr w:rsidR="00FB2697" w:rsidRPr="006E24D0" w14:paraId="0D329C61" w14:textId="77777777" w:rsidTr="003978A3">
        <w:trPr>
          <w:trHeight w:val="567"/>
        </w:trPr>
        <w:tc>
          <w:tcPr>
            <w:tcW w:w="2303" w:type="dxa"/>
            <w:shd w:val="clear" w:color="auto" w:fill="F7941D"/>
            <w:vAlign w:val="center"/>
          </w:tcPr>
          <w:p w14:paraId="2B1230B1" w14:textId="01D42CFE" w:rsidR="00FB2697" w:rsidRPr="003978A3" w:rsidRDefault="003978A3" w:rsidP="00E4545A">
            <w:pPr>
              <w:spacing w:after="0"/>
              <w:rPr>
                <w:color w:val="FFFFFF" w:themeColor="background1"/>
              </w:rPr>
            </w:pPr>
            <w:r>
              <w:rPr>
                <w:color w:val="FFFFFF" w:themeColor="background1"/>
              </w:rPr>
              <w:t>Orange</w:t>
            </w:r>
          </w:p>
        </w:tc>
        <w:tc>
          <w:tcPr>
            <w:tcW w:w="2376" w:type="dxa"/>
            <w:shd w:val="clear" w:color="auto" w:fill="F7941D"/>
            <w:vAlign w:val="center"/>
          </w:tcPr>
          <w:p w14:paraId="73E2D036" w14:textId="672BDCE0" w:rsidR="00FB2697" w:rsidRPr="003978A3" w:rsidRDefault="00FB2697" w:rsidP="00E4545A">
            <w:pPr>
              <w:spacing w:after="0"/>
              <w:rPr>
                <w:color w:val="FFFFFF" w:themeColor="background1"/>
              </w:rPr>
            </w:pPr>
            <w:r w:rsidRPr="003978A3">
              <w:rPr>
                <w:color w:val="FFFFFF" w:themeColor="background1"/>
              </w:rPr>
              <w:t>#</w:t>
            </w:r>
            <w:r w:rsidR="003978A3" w:rsidRPr="003978A3">
              <w:rPr>
                <w:color w:val="FFFFFF" w:themeColor="background1"/>
              </w:rPr>
              <w:t>F7941D</w:t>
            </w:r>
          </w:p>
        </w:tc>
        <w:tc>
          <w:tcPr>
            <w:tcW w:w="2236" w:type="dxa"/>
            <w:shd w:val="clear" w:color="auto" w:fill="F7941D"/>
            <w:vAlign w:val="center"/>
          </w:tcPr>
          <w:p w14:paraId="5F5AA69E" w14:textId="6741BD26" w:rsidR="00FB2697" w:rsidRPr="003978A3" w:rsidRDefault="003978A3" w:rsidP="00E4545A">
            <w:pPr>
              <w:spacing w:after="0"/>
              <w:rPr>
                <w:color w:val="FFFFFF" w:themeColor="background1"/>
              </w:rPr>
            </w:pPr>
            <w:r w:rsidRPr="003978A3">
              <w:rPr>
                <w:color w:val="FFFFFF" w:themeColor="background1"/>
              </w:rPr>
              <w:t>rgb(247,148,29)</w:t>
            </w:r>
          </w:p>
        </w:tc>
        <w:tc>
          <w:tcPr>
            <w:tcW w:w="2095" w:type="dxa"/>
            <w:shd w:val="clear" w:color="auto" w:fill="F7941D"/>
            <w:vAlign w:val="center"/>
          </w:tcPr>
          <w:p w14:paraId="33B6F71B" w14:textId="016946D1" w:rsidR="00FB2697" w:rsidRPr="003978A3" w:rsidRDefault="003978A3" w:rsidP="00E4545A">
            <w:pPr>
              <w:spacing w:after="0"/>
              <w:rPr>
                <w:color w:val="FFFFFF" w:themeColor="background1"/>
              </w:rPr>
            </w:pPr>
            <w:r w:rsidRPr="003978A3">
              <w:rPr>
                <w:color w:val="FFFFFF" w:themeColor="background1"/>
              </w:rPr>
              <w:t>cmyk(0,40,88,3)</w:t>
            </w:r>
          </w:p>
        </w:tc>
      </w:tr>
      <w:tr w:rsidR="00FB2697" w:rsidRPr="000A209D" w14:paraId="7B43B104" w14:textId="77777777" w:rsidTr="003978A3">
        <w:trPr>
          <w:trHeight w:val="567"/>
        </w:trPr>
        <w:tc>
          <w:tcPr>
            <w:tcW w:w="2303" w:type="dxa"/>
            <w:shd w:val="clear" w:color="auto" w:fill="40ADBF"/>
            <w:vAlign w:val="center"/>
          </w:tcPr>
          <w:p w14:paraId="69A5F959" w14:textId="5797C72F" w:rsidR="00FB2697" w:rsidRPr="003978A3" w:rsidRDefault="003978A3" w:rsidP="00E4545A">
            <w:pPr>
              <w:spacing w:after="0"/>
              <w:rPr>
                <w:color w:val="FFFFFF" w:themeColor="background1"/>
              </w:rPr>
            </w:pPr>
            <w:r w:rsidRPr="003978A3">
              <w:rPr>
                <w:color w:val="FFFFFF" w:themeColor="background1"/>
              </w:rPr>
              <w:t>Aqua</w:t>
            </w:r>
          </w:p>
        </w:tc>
        <w:tc>
          <w:tcPr>
            <w:tcW w:w="2376" w:type="dxa"/>
            <w:shd w:val="clear" w:color="auto" w:fill="40ADBF"/>
            <w:vAlign w:val="center"/>
          </w:tcPr>
          <w:p w14:paraId="1F5BA972" w14:textId="5D76BE7C" w:rsidR="00FB2697" w:rsidRPr="003978A3" w:rsidRDefault="00FB2697" w:rsidP="00E4545A">
            <w:pPr>
              <w:spacing w:after="0"/>
              <w:rPr>
                <w:color w:val="FFFFFF" w:themeColor="background1"/>
              </w:rPr>
            </w:pPr>
            <w:r w:rsidRPr="003978A3">
              <w:rPr>
                <w:color w:val="FFFFFF" w:themeColor="background1"/>
              </w:rPr>
              <w:t>#</w:t>
            </w:r>
            <w:r w:rsidR="003978A3" w:rsidRPr="003978A3">
              <w:rPr>
                <w:color w:val="FFFFFF" w:themeColor="background1"/>
              </w:rPr>
              <w:t>40ADBF</w:t>
            </w:r>
          </w:p>
        </w:tc>
        <w:tc>
          <w:tcPr>
            <w:tcW w:w="2236" w:type="dxa"/>
            <w:shd w:val="clear" w:color="auto" w:fill="40ADBF"/>
            <w:vAlign w:val="center"/>
          </w:tcPr>
          <w:p w14:paraId="1A80334A" w14:textId="1E760560" w:rsidR="00FB2697" w:rsidRPr="003978A3" w:rsidRDefault="003978A3" w:rsidP="00E4545A">
            <w:pPr>
              <w:spacing w:after="0"/>
              <w:rPr>
                <w:color w:val="FFFFFF" w:themeColor="background1"/>
              </w:rPr>
            </w:pPr>
            <w:r w:rsidRPr="003978A3">
              <w:rPr>
                <w:color w:val="FFFFFF" w:themeColor="background1"/>
              </w:rPr>
              <w:t>rgb(64,173,191)</w:t>
            </w:r>
          </w:p>
        </w:tc>
        <w:tc>
          <w:tcPr>
            <w:tcW w:w="2095" w:type="dxa"/>
            <w:shd w:val="clear" w:color="auto" w:fill="40ADBF"/>
            <w:vAlign w:val="center"/>
          </w:tcPr>
          <w:p w14:paraId="433C4C30" w14:textId="04527416" w:rsidR="00FB2697" w:rsidRPr="003978A3" w:rsidRDefault="003978A3" w:rsidP="00E4545A">
            <w:pPr>
              <w:spacing w:after="0"/>
              <w:rPr>
                <w:color w:val="FFFFFF" w:themeColor="background1"/>
              </w:rPr>
            </w:pPr>
            <w:r w:rsidRPr="003978A3">
              <w:rPr>
                <w:color w:val="FFFFFF" w:themeColor="background1"/>
              </w:rPr>
              <w:t>cmyk(66,9,0,25)</w:t>
            </w:r>
          </w:p>
        </w:tc>
      </w:tr>
    </w:tbl>
    <w:p w14:paraId="0BB988D0" w14:textId="1E00A8A8" w:rsidR="00DA016C" w:rsidRDefault="00DA016C" w:rsidP="00FB2697">
      <w:pPr>
        <w:pStyle w:val="Heading3"/>
      </w:pPr>
      <w:bookmarkStart w:id="66" w:name="_Toc26536814"/>
      <w:r w:rsidRPr="00FB2697">
        <w:t>Logos</w:t>
      </w:r>
      <w:bookmarkEnd w:id="66"/>
    </w:p>
    <w:p w14:paraId="2A083071" w14:textId="4B429F4E" w:rsidR="00774B56" w:rsidRPr="00774B56" w:rsidRDefault="00774B56" w:rsidP="006B17ED">
      <w:pPr>
        <w:pStyle w:val="Heading4"/>
      </w:pPr>
      <w:r>
        <w:t>Playground Computing with Technocamps</w:t>
      </w:r>
    </w:p>
    <w:p w14:paraId="1737305A" w14:textId="0DF53CDE" w:rsidR="00774B56" w:rsidRDefault="00774B56" w:rsidP="00774B56">
      <w:pPr>
        <w:pStyle w:val="Heading5"/>
      </w:pPr>
      <w:r>
        <w:t>Usage</w:t>
      </w:r>
    </w:p>
    <w:p w14:paraId="142CCE05" w14:textId="232723A4" w:rsidR="00774B56" w:rsidRPr="00774B56" w:rsidRDefault="00774B56" w:rsidP="00774B56">
      <w:r>
        <w:t xml:space="preserve">This should be considered the “primary” Playground Computing logo and should be used on materials where there is not already a </w:t>
      </w:r>
      <w:r w:rsidR="006B17ED">
        <w:t>prominent</w:t>
      </w:r>
      <w:r>
        <w:t xml:space="preserve"> </w:t>
      </w:r>
      <w:r w:rsidR="006B17ED">
        <w:t>Technocamps logo.</w:t>
      </w:r>
    </w:p>
    <w:p w14:paraId="3B46A33E" w14:textId="77777777" w:rsidR="00774B56" w:rsidRDefault="00774B56" w:rsidP="00774B56">
      <w:pPr>
        <w:pStyle w:val="Heading5"/>
      </w:pPr>
      <w:r>
        <w:t>For Light Backgrounds</w:t>
      </w:r>
    </w:p>
    <w:p w14:paraId="1FF1645B" w14:textId="77777777" w:rsidR="00774B56" w:rsidRPr="00774B56" w:rsidRDefault="00774B56" w:rsidP="00774B56">
      <w:r>
        <w:rPr>
          <w:noProof/>
        </w:rPr>
        <w:drawing>
          <wp:inline distT="0" distB="0" distL="0" distR="0" wp14:anchorId="550B32E0" wp14:editId="29AB96DD">
            <wp:extent cx="5727700" cy="213490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134905"/>
                    </a:xfrm>
                    <a:prstGeom prst="rect">
                      <a:avLst/>
                    </a:prstGeom>
                    <a:noFill/>
                    <a:ln>
                      <a:noFill/>
                    </a:ln>
                  </pic:spPr>
                </pic:pic>
              </a:graphicData>
            </a:graphic>
          </wp:inline>
        </w:drawing>
      </w:r>
    </w:p>
    <w:p w14:paraId="0AA3C0F1" w14:textId="77777777" w:rsidR="00774B56" w:rsidRDefault="00774B56" w:rsidP="00774B56">
      <w:pPr>
        <w:pStyle w:val="Heading5"/>
      </w:pPr>
      <w:r>
        <w:t>For Dark Backgrounds</w:t>
      </w:r>
    </w:p>
    <w:p w14:paraId="472D94C6" w14:textId="77777777" w:rsidR="00774B56" w:rsidRPr="00774B56" w:rsidRDefault="00774B56" w:rsidP="00774B56">
      <w:r w:rsidRPr="00774B56">
        <w:rPr>
          <w:noProof/>
          <w:shd w:val="clear" w:color="auto" w:fill="000000" w:themeFill="text1"/>
        </w:rPr>
        <w:drawing>
          <wp:inline distT="0" distB="0" distL="0" distR="0" wp14:anchorId="36C76DCF" wp14:editId="1BCC69A8">
            <wp:extent cx="5727700" cy="213490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134905"/>
                    </a:xfrm>
                    <a:prstGeom prst="rect">
                      <a:avLst/>
                    </a:prstGeom>
                    <a:noFill/>
                    <a:ln>
                      <a:noFill/>
                    </a:ln>
                  </pic:spPr>
                </pic:pic>
              </a:graphicData>
            </a:graphic>
          </wp:inline>
        </w:drawing>
      </w:r>
    </w:p>
    <w:p w14:paraId="3AB144C0" w14:textId="77777777" w:rsidR="00774B56" w:rsidRDefault="00774B56" w:rsidP="00774B56">
      <w:pPr>
        <w:pStyle w:val="Heading5"/>
      </w:pPr>
      <w:r>
        <w:lastRenderedPageBreak/>
        <w:t>For Yellow Backgrounds</w:t>
      </w:r>
    </w:p>
    <w:p w14:paraId="3DA744E7" w14:textId="77777777" w:rsidR="00774B56" w:rsidRPr="00774B56" w:rsidRDefault="00774B56" w:rsidP="00774B56">
      <w:r w:rsidRPr="00774B56">
        <w:rPr>
          <w:noProof/>
          <w:shd w:val="clear" w:color="auto" w:fill="E7CB1B"/>
        </w:rPr>
        <w:drawing>
          <wp:inline distT="0" distB="0" distL="0" distR="0" wp14:anchorId="0BFE0224" wp14:editId="2AA4C3B8">
            <wp:extent cx="5742940" cy="214757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2940" cy="2147570"/>
                    </a:xfrm>
                    <a:prstGeom prst="rect">
                      <a:avLst/>
                    </a:prstGeom>
                    <a:noFill/>
                    <a:ln>
                      <a:noFill/>
                    </a:ln>
                  </pic:spPr>
                </pic:pic>
              </a:graphicData>
            </a:graphic>
          </wp:inline>
        </w:drawing>
      </w:r>
    </w:p>
    <w:p w14:paraId="7979D821" w14:textId="186E1E90" w:rsidR="00774B56" w:rsidRPr="00774B56" w:rsidRDefault="00774B56" w:rsidP="00774B56">
      <w:pPr>
        <w:pStyle w:val="Heading4"/>
      </w:pPr>
      <w:r>
        <w:t>Playground Computing</w:t>
      </w:r>
    </w:p>
    <w:p w14:paraId="526575CE" w14:textId="6BD414C8" w:rsidR="00774B56" w:rsidRDefault="00774B56" w:rsidP="00774B56">
      <w:pPr>
        <w:pStyle w:val="Heading5"/>
      </w:pPr>
      <w:r>
        <w:t>Usage</w:t>
      </w:r>
    </w:p>
    <w:p w14:paraId="422E35D1" w14:textId="2F8F13EF" w:rsidR="00774B56" w:rsidRPr="00774B56" w:rsidRDefault="00774B56" w:rsidP="00774B56">
      <w:r>
        <w:t>The standalone Playground Computing logo should be used only when there is already clear Technocamps branding on the same page or document</w:t>
      </w:r>
      <w:r w:rsidR="006B17ED">
        <w:t>.</w:t>
      </w:r>
    </w:p>
    <w:p w14:paraId="08B2FB35" w14:textId="2C90C150" w:rsidR="00774B56" w:rsidRDefault="00774B56" w:rsidP="00774B56">
      <w:pPr>
        <w:pStyle w:val="Heading5"/>
      </w:pPr>
      <w:r>
        <w:t>For Light Backgrounds</w:t>
      </w:r>
    </w:p>
    <w:p w14:paraId="4854D6E7" w14:textId="2422FFCE" w:rsidR="00774B56" w:rsidRPr="00774B56" w:rsidRDefault="00774B56" w:rsidP="00774B56">
      <w:r>
        <w:rPr>
          <w:noProof/>
        </w:rPr>
        <w:drawing>
          <wp:inline distT="0" distB="0" distL="0" distR="0" wp14:anchorId="1261E5C7" wp14:editId="05309123">
            <wp:extent cx="5727700" cy="18859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p>
    <w:p w14:paraId="40DBE754" w14:textId="4873D5C9" w:rsidR="00774B56" w:rsidRDefault="00774B56" w:rsidP="00774B56">
      <w:pPr>
        <w:pStyle w:val="Heading5"/>
      </w:pPr>
      <w:r>
        <w:t>For Dark Backgrounds</w:t>
      </w:r>
    </w:p>
    <w:p w14:paraId="1EDD584A" w14:textId="1F92A9C5" w:rsidR="00774B56" w:rsidRPr="00774B56" w:rsidRDefault="00774B56" w:rsidP="00774B56">
      <w:r w:rsidRPr="00774B56">
        <w:rPr>
          <w:noProof/>
          <w:shd w:val="clear" w:color="auto" w:fill="000000" w:themeFill="text1"/>
        </w:rPr>
        <w:drawing>
          <wp:inline distT="0" distB="0" distL="0" distR="0" wp14:anchorId="7D6A38CA" wp14:editId="4A729F9B">
            <wp:extent cx="5727700" cy="188595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p>
    <w:p w14:paraId="572BDAC0" w14:textId="77777777" w:rsidR="00774B56" w:rsidRDefault="00774B56" w:rsidP="00774B56">
      <w:pPr>
        <w:pStyle w:val="Heading5"/>
      </w:pPr>
      <w:r>
        <w:lastRenderedPageBreak/>
        <w:t>For Yellow Backgrounds</w:t>
      </w:r>
    </w:p>
    <w:p w14:paraId="03A5B36E" w14:textId="09BA09BB" w:rsidR="00774B56" w:rsidRPr="00774B56" w:rsidRDefault="00774B56" w:rsidP="00774B56">
      <w:r w:rsidRPr="00774B56">
        <w:rPr>
          <w:noProof/>
          <w:shd w:val="clear" w:color="auto" w:fill="E7CB1B"/>
        </w:rPr>
        <w:drawing>
          <wp:inline distT="0" distB="0" distL="0" distR="0" wp14:anchorId="15F9CE7E" wp14:editId="3D6F39D0">
            <wp:extent cx="5727700" cy="189293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1892935"/>
                    </a:xfrm>
                    <a:prstGeom prst="rect">
                      <a:avLst/>
                    </a:prstGeom>
                    <a:noFill/>
                    <a:ln>
                      <a:noFill/>
                    </a:ln>
                  </pic:spPr>
                </pic:pic>
              </a:graphicData>
            </a:graphic>
          </wp:inline>
        </w:drawing>
      </w:r>
    </w:p>
    <w:p w14:paraId="47DB802D" w14:textId="57CACA58" w:rsidR="00362B5F" w:rsidRDefault="006E6B52" w:rsidP="00F61DEC">
      <w:pPr>
        <w:pStyle w:val="Heading2"/>
      </w:pPr>
      <w:bookmarkStart w:id="67" w:name="_Toc26536815"/>
      <w:commentRangeStart w:id="68"/>
      <w:r>
        <w:t>Technoclub</w:t>
      </w:r>
      <w:bookmarkEnd w:id="67"/>
      <w:commentRangeEnd w:id="68"/>
      <w:r w:rsidR="00ED6685">
        <w:rPr>
          <w:rStyle w:val="CommentReference"/>
          <w:rFonts w:asciiTheme="minorHAnsi" w:eastAsiaTheme="minorHAnsi" w:hAnsiTheme="minorHAnsi" w:cstheme="minorBidi"/>
          <w:color w:val="auto"/>
        </w:rPr>
        <w:commentReference w:id="68"/>
      </w:r>
    </w:p>
    <w:p w14:paraId="13C9A868" w14:textId="359B4173" w:rsidR="00B3024F" w:rsidRDefault="00B3024F" w:rsidP="00FB2697">
      <w:pPr>
        <w:pStyle w:val="Heading3"/>
      </w:pPr>
      <w:bookmarkStart w:id="69" w:name="_Toc26536816"/>
      <w:r>
        <w:t>Logos</w:t>
      </w:r>
      <w:bookmarkEnd w:id="69"/>
    </w:p>
    <w:p w14:paraId="0689248C" w14:textId="35D6C78A" w:rsidR="006B17ED" w:rsidRDefault="006B17ED">
      <w:pPr>
        <w:pStyle w:val="Heading4"/>
      </w:pPr>
      <w:r>
        <w:t>Technoclub with Technocamps</w:t>
      </w:r>
    </w:p>
    <w:p w14:paraId="40D7A20B" w14:textId="2DDA3373" w:rsidR="006B17ED" w:rsidRDefault="006B17ED">
      <w:pPr>
        <w:pStyle w:val="Heading5"/>
      </w:pPr>
      <w:r>
        <w:t>Usage</w:t>
      </w:r>
    </w:p>
    <w:p w14:paraId="26F48C95" w14:textId="1F67EC46" w:rsidR="006B17ED" w:rsidRPr="006B17ED" w:rsidRDefault="006B17ED" w:rsidP="006B17ED">
      <w:r>
        <w:t xml:space="preserve">This is the primary Technoclub logo that should be used on all Technoclub materials unless there is already a </w:t>
      </w:r>
      <w:r w:rsidR="008B071E">
        <w:t>prominent</w:t>
      </w:r>
      <w:r>
        <w:t xml:space="preserve"> Technocamps logo present on the same page/document.</w:t>
      </w:r>
    </w:p>
    <w:p w14:paraId="28D87A48" w14:textId="0FF77B46" w:rsidR="006B17ED" w:rsidRDefault="006B17ED" w:rsidP="006B17ED">
      <w:pPr>
        <w:pStyle w:val="Heading5"/>
      </w:pPr>
      <w:r>
        <w:t>For Light Backgrounds</w:t>
      </w:r>
    </w:p>
    <w:p w14:paraId="08AF3CC0" w14:textId="66FF0CFF" w:rsidR="006B17ED" w:rsidRDefault="006B17ED" w:rsidP="006B17ED">
      <w:r>
        <w:rPr>
          <w:noProof/>
        </w:rPr>
        <w:drawing>
          <wp:inline distT="0" distB="0" distL="0" distR="0" wp14:anchorId="10B14F7A" wp14:editId="741363C7">
            <wp:extent cx="5727700" cy="132016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1320165"/>
                    </a:xfrm>
                    <a:prstGeom prst="rect">
                      <a:avLst/>
                    </a:prstGeom>
                    <a:noFill/>
                    <a:ln>
                      <a:noFill/>
                    </a:ln>
                  </pic:spPr>
                </pic:pic>
              </a:graphicData>
            </a:graphic>
          </wp:inline>
        </w:drawing>
      </w:r>
    </w:p>
    <w:p w14:paraId="61A28E44" w14:textId="2440F6E9" w:rsidR="006B17ED" w:rsidRDefault="006B17ED" w:rsidP="006B17ED">
      <w:pPr>
        <w:pStyle w:val="Heading5"/>
      </w:pPr>
      <w:r>
        <w:t>For Dark Backgrounds</w:t>
      </w:r>
    </w:p>
    <w:p w14:paraId="6B4D113F" w14:textId="1FAAB75D" w:rsidR="006B17ED" w:rsidRPr="006B17ED" w:rsidRDefault="006B17ED" w:rsidP="006B17ED">
      <w:r w:rsidRPr="006B17ED">
        <w:rPr>
          <w:noProof/>
          <w:shd w:val="clear" w:color="auto" w:fill="000000" w:themeFill="text1"/>
        </w:rPr>
        <w:drawing>
          <wp:inline distT="0" distB="0" distL="0" distR="0" wp14:anchorId="7743B962" wp14:editId="65492CF4">
            <wp:extent cx="5727700" cy="1325880"/>
            <wp:effectExtent l="0" t="0" r="635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1325880"/>
                    </a:xfrm>
                    <a:prstGeom prst="rect">
                      <a:avLst/>
                    </a:prstGeom>
                    <a:noFill/>
                    <a:ln>
                      <a:noFill/>
                    </a:ln>
                  </pic:spPr>
                </pic:pic>
              </a:graphicData>
            </a:graphic>
          </wp:inline>
        </w:drawing>
      </w:r>
    </w:p>
    <w:p w14:paraId="2E351AFF" w14:textId="0ED8323D" w:rsidR="006B17ED" w:rsidRDefault="006B17ED">
      <w:pPr>
        <w:pStyle w:val="Heading5"/>
      </w:pPr>
      <w:r>
        <w:lastRenderedPageBreak/>
        <w:t>For Yellow Backgrounds</w:t>
      </w:r>
    </w:p>
    <w:p w14:paraId="170C0F5A" w14:textId="1F5ADF27" w:rsidR="006B17ED" w:rsidRPr="006B17ED" w:rsidRDefault="006B17ED" w:rsidP="006B17ED">
      <w:r w:rsidRPr="006B17ED">
        <w:rPr>
          <w:noProof/>
          <w:shd w:val="clear" w:color="auto" w:fill="E7CB1B"/>
        </w:rPr>
        <w:drawing>
          <wp:inline distT="0" distB="0" distL="0" distR="0" wp14:anchorId="50A42E4C" wp14:editId="5BB60507">
            <wp:extent cx="5727700" cy="1320165"/>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1320165"/>
                    </a:xfrm>
                    <a:prstGeom prst="rect">
                      <a:avLst/>
                    </a:prstGeom>
                    <a:noFill/>
                    <a:ln>
                      <a:noFill/>
                    </a:ln>
                  </pic:spPr>
                </pic:pic>
              </a:graphicData>
            </a:graphic>
          </wp:inline>
        </w:drawing>
      </w:r>
    </w:p>
    <w:p w14:paraId="4AC1C401" w14:textId="77777777" w:rsidR="006B17ED" w:rsidRDefault="006B17ED" w:rsidP="006B17ED">
      <w:pPr>
        <w:pStyle w:val="Heading4"/>
      </w:pPr>
      <w:r>
        <w:t>Technoclub Standalone</w:t>
      </w:r>
    </w:p>
    <w:p w14:paraId="316298E6" w14:textId="77777777" w:rsidR="006B17ED" w:rsidRDefault="006B17ED" w:rsidP="006B17ED">
      <w:pPr>
        <w:pStyle w:val="Heading5"/>
      </w:pPr>
      <w:r>
        <w:t>Usage</w:t>
      </w:r>
    </w:p>
    <w:p w14:paraId="2E908DE4" w14:textId="66CB3264" w:rsidR="006B17ED" w:rsidRPr="006B17ED" w:rsidRDefault="006B17ED" w:rsidP="006B17ED">
      <w:r>
        <w:t xml:space="preserve">The following standalone Technoclub logo should only be used when there is a </w:t>
      </w:r>
      <w:r w:rsidR="008B071E">
        <w:t>prominent</w:t>
      </w:r>
      <w:r>
        <w:t xml:space="preserve"> Technocamps logo present on the same page/document or with the logo is being used small print.</w:t>
      </w:r>
    </w:p>
    <w:p w14:paraId="1B5B926C" w14:textId="413D9FC1" w:rsidR="006B17ED" w:rsidRPr="006B17ED" w:rsidRDefault="006B17ED" w:rsidP="006B17ED">
      <w:pPr>
        <w:pStyle w:val="Heading5"/>
      </w:pPr>
      <w:r>
        <w:t>For Light and Dark Backgrounds</w:t>
      </w:r>
    </w:p>
    <w:p w14:paraId="2382718D" w14:textId="464E60D6" w:rsidR="006B17ED" w:rsidRDefault="006B17ED" w:rsidP="006B17ED">
      <w:r>
        <w:rPr>
          <w:noProof/>
        </w:rPr>
        <w:drawing>
          <wp:inline distT="0" distB="0" distL="0" distR="0" wp14:anchorId="3EA89620" wp14:editId="6B9CCE15">
            <wp:extent cx="5721985" cy="112903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985" cy="1129030"/>
                    </a:xfrm>
                    <a:prstGeom prst="rect">
                      <a:avLst/>
                    </a:prstGeom>
                    <a:noFill/>
                    <a:ln>
                      <a:noFill/>
                    </a:ln>
                  </pic:spPr>
                </pic:pic>
              </a:graphicData>
            </a:graphic>
          </wp:inline>
        </w:drawing>
      </w:r>
    </w:p>
    <w:p w14:paraId="0A006A69" w14:textId="74268773" w:rsidR="006B17ED" w:rsidRDefault="006B17ED" w:rsidP="006B17ED">
      <w:r w:rsidRPr="006B17ED">
        <w:rPr>
          <w:noProof/>
          <w:shd w:val="clear" w:color="auto" w:fill="000000" w:themeFill="text1"/>
        </w:rPr>
        <w:drawing>
          <wp:inline distT="0" distB="0" distL="0" distR="0" wp14:anchorId="494E3DA9" wp14:editId="21BFFD2E">
            <wp:extent cx="5727700" cy="113093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1130935"/>
                    </a:xfrm>
                    <a:prstGeom prst="rect">
                      <a:avLst/>
                    </a:prstGeom>
                    <a:noFill/>
                    <a:ln>
                      <a:noFill/>
                    </a:ln>
                  </pic:spPr>
                </pic:pic>
              </a:graphicData>
            </a:graphic>
          </wp:inline>
        </w:drawing>
      </w:r>
    </w:p>
    <w:p w14:paraId="05274CE7" w14:textId="49835B3A" w:rsidR="006B17ED" w:rsidRDefault="006B17ED" w:rsidP="006B17ED">
      <w:pPr>
        <w:pStyle w:val="Heading5"/>
      </w:pPr>
      <w:r>
        <w:t>For Yellow Backgrounds</w:t>
      </w:r>
    </w:p>
    <w:p w14:paraId="4F4FA333" w14:textId="01B76A7A" w:rsidR="006B17ED" w:rsidRPr="006B17ED" w:rsidRDefault="006B17ED" w:rsidP="006B17ED">
      <w:pPr>
        <w:shd w:val="clear" w:color="auto" w:fill="E7CB1B"/>
      </w:pPr>
      <w:r>
        <w:rPr>
          <w:noProof/>
        </w:rPr>
        <w:drawing>
          <wp:inline distT="0" distB="0" distL="0" distR="0" wp14:anchorId="26C606AE" wp14:editId="38DADFE0">
            <wp:extent cx="5727700" cy="113093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1130935"/>
                    </a:xfrm>
                    <a:prstGeom prst="rect">
                      <a:avLst/>
                    </a:prstGeom>
                    <a:noFill/>
                    <a:ln>
                      <a:noFill/>
                    </a:ln>
                  </pic:spPr>
                </pic:pic>
              </a:graphicData>
            </a:graphic>
          </wp:inline>
        </w:drawing>
      </w:r>
    </w:p>
    <w:p w14:paraId="2D57FB3E" w14:textId="77777777" w:rsidR="006B17ED" w:rsidRDefault="006B17ED">
      <w:pPr>
        <w:spacing w:after="0"/>
        <w:rPr>
          <w:rFonts w:ascii="Arial Rounded MT Bold" w:eastAsiaTheme="majorEastAsia" w:hAnsi="Arial Rounded MT Bold" w:cstheme="majorBidi"/>
          <w:color w:val="000000" w:themeColor="text1"/>
          <w:sz w:val="36"/>
          <w:szCs w:val="32"/>
        </w:rPr>
      </w:pPr>
      <w:bookmarkStart w:id="70" w:name="_Ref8811772"/>
      <w:bookmarkStart w:id="71" w:name="_Ref8811792"/>
      <w:bookmarkStart w:id="72" w:name="_Ref8811801"/>
      <w:r>
        <w:br w:type="page"/>
      </w:r>
    </w:p>
    <w:p w14:paraId="60AB4C59" w14:textId="498FABD6" w:rsidR="00826A85" w:rsidRDefault="00826A85">
      <w:pPr>
        <w:pStyle w:val="Heading2"/>
        <w:rPr>
          <w:ins w:id="73" w:author="Joseph Mearman" w:date="2020-03-30T12:56:00Z"/>
        </w:rPr>
      </w:pPr>
      <w:bookmarkStart w:id="74" w:name="_Toc26536817"/>
      <w:ins w:id="75" w:author="Joseph Mearman" w:date="2020-03-30T12:57:00Z">
        <w:r>
          <w:lastRenderedPageBreak/>
          <w:t>TechnoTeach</w:t>
        </w:r>
      </w:ins>
    </w:p>
    <w:p w14:paraId="0422D34F" w14:textId="392BCEDA" w:rsidR="006B17ED" w:rsidRDefault="006B17ED">
      <w:pPr>
        <w:pStyle w:val="Heading2"/>
      </w:pPr>
      <w:r>
        <w:t>GiST</w:t>
      </w:r>
      <w:bookmarkEnd w:id="74"/>
    </w:p>
    <w:p w14:paraId="09B03429" w14:textId="3EE66864" w:rsidR="006B17ED" w:rsidRPr="006B17ED" w:rsidRDefault="006B17ED" w:rsidP="006B17ED">
      <w:pPr>
        <w:pStyle w:val="Heading3"/>
      </w:pPr>
      <w:bookmarkStart w:id="76" w:name="_Toc26536818"/>
      <w:r>
        <w:t>Logos</w:t>
      </w:r>
      <w:bookmarkEnd w:id="76"/>
    </w:p>
    <w:p w14:paraId="27BB3AD1" w14:textId="34886A37" w:rsidR="006B17ED" w:rsidRDefault="006B17ED" w:rsidP="006B17ED">
      <w:pPr>
        <w:pStyle w:val="Heading4"/>
      </w:pPr>
      <w:r>
        <w:t>GiST with Technocamps</w:t>
      </w:r>
    </w:p>
    <w:p w14:paraId="33B5FF78" w14:textId="68167429" w:rsidR="008B071E" w:rsidRDefault="008B071E" w:rsidP="006B17ED">
      <w:pPr>
        <w:pStyle w:val="Heading5"/>
      </w:pPr>
      <w:r>
        <w:t>Usage</w:t>
      </w:r>
    </w:p>
    <w:p w14:paraId="4073335E" w14:textId="2BAD576E" w:rsidR="008B071E" w:rsidRPr="008B071E" w:rsidRDefault="008B071E" w:rsidP="008B071E">
      <w:r>
        <w:t>This is the primary GiST logo that should be used on the majority of materials unless there is limited print size or there is already a prominent Technocamps logo</w:t>
      </w:r>
    </w:p>
    <w:p w14:paraId="705F994B" w14:textId="0962F0A1" w:rsidR="006B17ED" w:rsidRDefault="006B17ED" w:rsidP="006B17ED">
      <w:pPr>
        <w:pStyle w:val="Heading5"/>
      </w:pPr>
      <w:r>
        <w:t>For Light Backgrounds</w:t>
      </w:r>
    </w:p>
    <w:p w14:paraId="34C842D7" w14:textId="20110113" w:rsidR="006B17ED" w:rsidRDefault="006B17ED" w:rsidP="006B17ED">
      <w:r>
        <w:rPr>
          <w:noProof/>
        </w:rPr>
        <w:drawing>
          <wp:inline distT="0" distB="0" distL="0" distR="0" wp14:anchorId="268E4499" wp14:editId="464A00E4">
            <wp:extent cx="5727700" cy="2300605"/>
            <wp:effectExtent l="0" t="0" r="635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300605"/>
                    </a:xfrm>
                    <a:prstGeom prst="rect">
                      <a:avLst/>
                    </a:prstGeom>
                    <a:noFill/>
                    <a:ln>
                      <a:noFill/>
                    </a:ln>
                  </pic:spPr>
                </pic:pic>
              </a:graphicData>
            </a:graphic>
          </wp:inline>
        </w:drawing>
      </w:r>
    </w:p>
    <w:p w14:paraId="4762EC00" w14:textId="77777777" w:rsidR="006B17ED" w:rsidRPr="006B17ED" w:rsidRDefault="006B17ED" w:rsidP="006B17ED"/>
    <w:p w14:paraId="10984FCF" w14:textId="63DA6F58" w:rsidR="006B17ED" w:rsidRDefault="006B17ED">
      <w:pPr>
        <w:pStyle w:val="Heading5"/>
      </w:pPr>
      <w:r>
        <w:t>For Dark Backgrounds</w:t>
      </w:r>
    </w:p>
    <w:p w14:paraId="4DEE7F0D" w14:textId="486EE533" w:rsidR="006B17ED" w:rsidRDefault="006B17ED" w:rsidP="006B17ED">
      <w:r w:rsidRPr="006B17ED">
        <w:rPr>
          <w:noProof/>
          <w:shd w:val="clear" w:color="auto" w:fill="000000" w:themeFill="text1"/>
        </w:rPr>
        <w:drawing>
          <wp:inline distT="0" distB="0" distL="0" distR="0" wp14:anchorId="65C5D453" wp14:editId="32502A2E">
            <wp:extent cx="5727700" cy="2303780"/>
            <wp:effectExtent l="0" t="0" r="635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2303780"/>
                    </a:xfrm>
                    <a:prstGeom prst="rect">
                      <a:avLst/>
                    </a:prstGeom>
                    <a:noFill/>
                    <a:ln>
                      <a:noFill/>
                    </a:ln>
                  </pic:spPr>
                </pic:pic>
              </a:graphicData>
            </a:graphic>
          </wp:inline>
        </w:drawing>
      </w:r>
    </w:p>
    <w:p w14:paraId="6CA95DED" w14:textId="21205AF5" w:rsidR="006B17ED" w:rsidRDefault="006B17ED">
      <w:pPr>
        <w:pStyle w:val="Heading5"/>
      </w:pPr>
      <w:r>
        <w:lastRenderedPageBreak/>
        <w:t>For Yellow Backgrounds</w:t>
      </w:r>
    </w:p>
    <w:p w14:paraId="714E277E" w14:textId="492E415D" w:rsidR="006B17ED" w:rsidRPr="006B17ED" w:rsidRDefault="006B17ED" w:rsidP="006B17ED">
      <w:r w:rsidRPr="006B17ED">
        <w:rPr>
          <w:noProof/>
          <w:shd w:val="clear" w:color="auto" w:fill="E7CB1B"/>
        </w:rPr>
        <w:drawing>
          <wp:inline distT="0" distB="0" distL="0" distR="0" wp14:anchorId="20112140" wp14:editId="1A37B14F">
            <wp:extent cx="5727700" cy="2300605"/>
            <wp:effectExtent l="0" t="0" r="635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2300605"/>
                    </a:xfrm>
                    <a:prstGeom prst="rect">
                      <a:avLst/>
                    </a:prstGeom>
                    <a:noFill/>
                    <a:ln>
                      <a:noFill/>
                    </a:ln>
                  </pic:spPr>
                </pic:pic>
              </a:graphicData>
            </a:graphic>
          </wp:inline>
        </w:drawing>
      </w:r>
    </w:p>
    <w:p w14:paraId="26345A88" w14:textId="68361791" w:rsidR="00622294" w:rsidRPr="00622294" w:rsidRDefault="00622294" w:rsidP="00622294">
      <w:pPr>
        <w:pStyle w:val="Heading4"/>
      </w:pPr>
      <w:r>
        <w:t>GiST with Heart</w:t>
      </w:r>
    </w:p>
    <w:p w14:paraId="1BF49E39" w14:textId="1266A41C" w:rsidR="008B071E" w:rsidRDefault="008B071E" w:rsidP="00622294">
      <w:pPr>
        <w:pStyle w:val="Heading5"/>
      </w:pPr>
      <w:r>
        <w:t>Usage</w:t>
      </w:r>
    </w:p>
    <w:p w14:paraId="06B290E1" w14:textId="60BCF55A" w:rsidR="008B071E" w:rsidRPr="008B071E" w:rsidRDefault="008B071E" w:rsidP="008B071E">
      <w:r>
        <w:t>This logo is for medium to large print where there is already a Technocamps logo present on the page/document.</w:t>
      </w:r>
    </w:p>
    <w:p w14:paraId="19238095" w14:textId="544952A6" w:rsidR="008B071E" w:rsidRDefault="00622294" w:rsidP="00622294">
      <w:pPr>
        <w:pStyle w:val="Heading5"/>
      </w:pPr>
      <w:r>
        <w:t>For Light Backgrounds</w:t>
      </w:r>
    </w:p>
    <w:p w14:paraId="1D4B0710" w14:textId="61840594" w:rsidR="008B071E" w:rsidRPr="008B071E" w:rsidRDefault="008B071E" w:rsidP="008B071E">
      <w:r>
        <w:rPr>
          <w:noProof/>
        </w:rPr>
        <w:drawing>
          <wp:inline distT="0" distB="0" distL="0" distR="0" wp14:anchorId="229601E0" wp14:editId="66332966">
            <wp:extent cx="5727700" cy="2036445"/>
            <wp:effectExtent l="0" t="0" r="635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2036445"/>
                    </a:xfrm>
                    <a:prstGeom prst="rect">
                      <a:avLst/>
                    </a:prstGeom>
                    <a:noFill/>
                    <a:ln>
                      <a:noFill/>
                    </a:ln>
                  </pic:spPr>
                </pic:pic>
              </a:graphicData>
            </a:graphic>
          </wp:inline>
        </w:drawing>
      </w:r>
    </w:p>
    <w:p w14:paraId="143986BD" w14:textId="53C8209F" w:rsidR="008B071E" w:rsidRDefault="00622294" w:rsidP="00622294">
      <w:pPr>
        <w:pStyle w:val="Heading5"/>
      </w:pPr>
      <w:r>
        <w:t>For Dark Backgrounds</w:t>
      </w:r>
    </w:p>
    <w:p w14:paraId="3F984330" w14:textId="7D39E5BC" w:rsidR="008B071E" w:rsidRPr="008B071E" w:rsidRDefault="008B071E" w:rsidP="008B071E">
      <w:r w:rsidRPr="008B071E">
        <w:rPr>
          <w:noProof/>
          <w:shd w:val="clear" w:color="auto" w:fill="000000" w:themeFill="text1"/>
        </w:rPr>
        <w:drawing>
          <wp:inline distT="0" distB="0" distL="0" distR="0" wp14:anchorId="29CFAF23" wp14:editId="428D27BD">
            <wp:extent cx="5727700" cy="2036445"/>
            <wp:effectExtent l="0" t="0" r="635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036445"/>
                    </a:xfrm>
                    <a:prstGeom prst="rect">
                      <a:avLst/>
                    </a:prstGeom>
                    <a:noFill/>
                    <a:ln>
                      <a:noFill/>
                    </a:ln>
                  </pic:spPr>
                </pic:pic>
              </a:graphicData>
            </a:graphic>
          </wp:inline>
        </w:drawing>
      </w:r>
    </w:p>
    <w:p w14:paraId="672E39D7" w14:textId="3C3A58B3" w:rsidR="00622294" w:rsidRDefault="00622294" w:rsidP="00622294">
      <w:pPr>
        <w:pStyle w:val="Heading5"/>
      </w:pPr>
      <w:r>
        <w:lastRenderedPageBreak/>
        <w:t>For Yellow Backgrounds</w:t>
      </w:r>
    </w:p>
    <w:p w14:paraId="2569991B" w14:textId="249FFE51" w:rsidR="008B071E" w:rsidRPr="008B071E" w:rsidRDefault="008B071E" w:rsidP="008B071E">
      <w:r w:rsidRPr="008B071E">
        <w:rPr>
          <w:noProof/>
          <w:shd w:val="clear" w:color="auto" w:fill="E7CB1B"/>
        </w:rPr>
        <w:drawing>
          <wp:inline distT="0" distB="0" distL="0" distR="0" wp14:anchorId="16128F26" wp14:editId="167A6F00">
            <wp:extent cx="5727700" cy="2036445"/>
            <wp:effectExtent l="0" t="0" r="635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2036445"/>
                    </a:xfrm>
                    <a:prstGeom prst="rect">
                      <a:avLst/>
                    </a:prstGeom>
                    <a:noFill/>
                    <a:ln>
                      <a:noFill/>
                    </a:ln>
                  </pic:spPr>
                </pic:pic>
              </a:graphicData>
            </a:graphic>
          </wp:inline>
        </w:drawing>
      </w:r>
    </w:p>
    <w:p w14:paraId="1E8E561C" w14:textId="5A4FE2AE" w:rsidR="008B071E" w:rsidRPr="008B071E" w:rsidRDefault="008B071E" w:rsidP="008B071E">
      <w:pPr>
        <w:pStyle w:val="Heading4"/>
      </w:pPr>
      <w:r>
        <w:t>GiST Core Text</w:t>
      </w:r>
    </w:p>
    <w:p w14:paraId="7FD95714" w14:textId="4FEE960C" w:rsidR="008B071E" w:rsidRDefault="008B071E" w:rsidP="008B071E">
      <w:pPr>
        <w:pStyle w:val="Heading5"/>
      </w:pPr>
      <w:r>
        <w:t>Usage</w:t>
      </w:r>
    </w:p>
    <w:p w14:paraId="0EFF26E6" w14:textId="529D59B7" w:rsidR="008B071E" w:rsidRPr="008B071E" w:rsidRDefault="008B071E" w:rsidP="008B071E">
      <w:r>
        <w:t>This logo should only be used in small print such as document headers/footers. Ideally this should be paired with the small Technocamps logo.</w:t>
      </w:r>
    </w:p>
    <w:p w14:paraId="700DF6AE" w14:textId="0B817104" w:rsidR="008B071E" w:rsidRDefault="008B071E" w:rsidP="008B071E">
      <w:pPr>
        <w:pStyle w:val="Heading5"/>
      </w:pPr>
      <w:r>
        <w:t>For Light Backgrounds</w:t>
      </w:r>
    </w:p>
    <w:p w14:paraId="2E29E37F" w14:textId="302EEBEC" w:rsidR="008B071E" w:rsidRPr="008B071E" w:rsidRDefault="008B071E" w:rsidP="008B071E">
      <w:r>
        <w:rPr>
          <w:noProof/>
        </w:rPr>
        <w:drawing>
          <wp:inline distT="0" distB="0" distL="0" distR="0" wp14:anchorId="223F70ED" wp14:editId="479F4085">
            <wp:extent cx="5727700" cy="3045460"/>
            <wp:effectExtent l="0" t="0" r="635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3045460"/>
                    </a:xfrm>
                    <a:prstGeom prst="rect">
                      <a:avLst/>
                    </a:prstGeom>
                    <a:noFill/>
                    <a:ln>
                      <a:noFill/>
                    </a:ln>
                  </pic:spPr>
                </pic:pic>
              </a:graphicData>
            </a:graphic>
          </wp:inline>
        </w:drawing>
      </w:r>
    </w:p>
    <w:p w14:paraId="62BD71A3" w14:textId="437B1BF0" w:rsidR="008B071E" w:rsidRDefault="008B071E" w:rsidP="008B071E">
      <w:pPr>
        <w:pStyle w:val="Heading5"/>
      </w:pPr>
      <w:r>
        <w:lastRenderedPageBreak/>
        <w:t>For Dark Backgrounds</w:t>
      </w:r>
    </w:p>
    <w:p w14:paraId="64EB960F" w14:textId="099BF79E" w:rsidR="008B071E" w:rsidRPr="008B071E" w:rsidRDefault="008B071E" w:rsidP="008B071E">
      <w:r w:rsidRPr="008B071E">
        <w:rPr>
          <w:noProof/>
          <w:shd w:val="clear" w:color="auto" w:fill="000000" w:themeFill="text1"/>
        </w:rPr>
        <w:drawing>
          <wp:inline distT="0" distB="0" distL="0" distR="0" wp14:anchorId="0CE4E157" wp14:editId="75A502FD">
            <wp:extent cx="5727700" cy="3045460"/>
            <wp:effectExtent l="0" t="0" r="635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3045460"/>
                    </a:xfrm>
                    <a:prstGeom prst="rect">
                      <a:avLst/>
                    </a:prstGeom>
                    <a:noFill/>
                    <a:ln>
                      <a:noFill/>
                    </a:ln>
                  </pic:spPr>
                </pic:pic>
              </a:graphicData>
            </a:graphic>
          </wp:inline>
        </w:drawing>
      </w:r>
    </w:p>
    <w:p w14:paraId="18BD60F2" w14:textId="5670A34A" w:rsidR="008B071E" w:rsidRDefault="008B071E" w:rsidP="008B071E">
      <w:pPr>
        <w:pStyle w:val="Heading5"/>
      </w:pPr>
      <w:r>
        <w:t>For Yellow Backgrounds</w:t>
      </w:r>
    </w:p>
    <w:p w14:paraId="3A351FA1" w14:textId="79C9B0CF" w:rsidR="008B071E" w:rsidRPr="008B071E" w:rsidRDefault="008B071E" w:rsidP="008B071E">
      <w:r w:rsidRPr="008B071E">
        <w:rPr>
          <w:noProof/>
          <w:shd w:val="clear" w:color="auto" w:fill="E7CB1B"/>
        </w:rPr>
        <w:drawing>
          <wp:inline distT="0" distB="0" distL="0" distR="0" wp14:anchorId="687A4FE2" wp14:editId="7595954E">
            <wp:extent cx="5727700" cy="30454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3045460"/>
                    </a:xfrm>
                    <a:prstGeom prst="rect">
                      <a:avLst/>
                    </a:prstGeom>
                    <a:noFill/>
                    <a:ln>
                      <a:noFill/>
                    </a:ln>
                  </pic:spPr>
                </pic:pic>
              </a:graphicData>
            </a:graphic>
          </wp:inline>
        </w:drawing>
      </w:r>
    </w:p>
    <w:p w14:paraId="14287B46" w14:textId="7987A6DB" w:rsidR="008B071E" w:rsidRDefault="008B071E">
      <w:pPr>
        <w:spacing w:after="0"/>
      </w:pPr>
      <w:r>
        <w:br w:type="page"/>
      </w:r>
    </w:p>
    <w:p w14:paraId="6FBAD24B" w14:textId="283F8F2F" w:rsidR="007C2FA1" w:rsidRDefault="007C2FA1">
      <w:pPr>
        <w:pStyle w:val="Heading1"/>
      </w:pPr>
      <w:bookmarkStart w:id="77" w:name="_Toc26536819"/>
      <w:r>
        <w:lastRenderedPageBreak/>
        <w:t>Partner and Funder logos</w:t>
      </w:r>
      <w:bookmarkEnd w:id="77"/>
    </w:p>
    <w:p w14:paraId="485210BF" w14:textId="1B62478B" w:rsidR="007C2FA1" w:rsidRDefault="007C2FA1" w:rsidP="007C2FA1">
      <w:r>
        <w:t>Wherever</w:t>
      </w:r>
      <w:r w:rsidR="007E396C">
        <w:t xml:space="preserve"> possible, the ESF and partner logos should be included on marketing materials.</w:t>
      </w:r>
    </w:p>
    <w:p w14:paraId="1D08031B" w14:textId="34AED291" w:rsidR="007E396C" w:rsidRDefault="007E396C" w:rsidP="007C2FA1">
      <w:r>
        <w:t>Much like it is not always appropriate to use the full logo with blurb, there are also cases where the partner logos and ESF logo would either be unreadable or distracting.</w:t>
      </w:r>
    </w:p>
    <w:p w14:paraId="31D0C27E" w14:textId="55F2C857" w:rsidR="00B042FB" w:rsidRDefault="00B042FB" w:rsidP="007C2FA1">
      <w:r>
        <w:t>Presentation of the ESF logo is of higher priority than the partner logos so all the partner logos should be dropped before the ESF logo when space or size is limited. Only if there is still not enough space should the ESF logo then be dropped.</w:t>
      </w:r>
    </w:p>
    <w:p w14:paraId="4C7FCEC5" w14:textId="5DFC95A2" w:rsidR="00B042FB" w:rsidRDefault="00B042FB" w:rsidP="00B042FB">
      <w:pPr>
        <w:pStyle w:val="Heading2"/>
      </w:pPr>
      <w:bookmarkStart w:id="78" w:name="_Toc26536820"/>
      <w:r>
        <w:t>Logo strip</w:t>
      </w:r>
      <w:bookmarkEnd w:id="78"/>
    </w:p>
    <w:p w14:paraId="3E05547F" w14:textId="27C009C2" w:rsidR="00B042FB" w:rsidRDefault="006B17ED" w:rsidP="00B042FB">
      <w:pPr>
        <w:rPr>
          <w:ins w:id="79" w:author="Joseph Mearman" w:date="2020-03-30T12:59:00Z"/>
        </w:rPr>
      </w:pPr>
      <w:r>
        <w:t>INSERT NEW LOGO STRIP HERE</w:t>
      </w:r>
    </w:p>
    <w:p w14:paraId="1EAB622C" w14:textId="0ADBB2A2" w:rsidR="00826A85" w:rsidRPr="00B042FB" w:rsidRDefault="00826A85" w:rsidP="00B042FB">
      <w:ins w:id="80" w:author="Joseph Mearman" w:date="2020-03-30T13:00:00Z">
        <w:r>
          <w:t>Insert</w:t>
        </w:r>
      </w:ins>
    </w:p>
    <w:p w14:paraId="5A81CE06" w14:textId="22C545C4" w:rsidR="00826A85" w:rsidRDefault="00826A85" w:rsidP="00826A85">
      <w:pPr>
        <w:pStyle w:val="Heading3"/>
        <w:rPr>
          <w:ins w:id="81" w:author="Joseph Mearman" w:date="2020-03-30T13:01:00Z"/>
        </w:rPr>
      </w:pPr>
      <w:bookmarkStart w:id="82" w:name="_Toc26536821"/>
      <w:ins w:id="83" w:author="Joseph Mearman" w:date="2020-03-30T13:00:00Z">
        <w:r>
          <w:t xml:space="preserve">Just </w:t>
        </w:r>
      </w:ins>
      <w:ins w:id="84" w:author="Joseph Mearman" w:date="2020-03-30T13:01:00Z">
        <w:r>
          <w:t>universities</w:t>
        </w:r>
      </w:ins>
    </w:p>
    <w:p w14:paraId="05123E82" w14:textId="77777777" w:rsidR="00826A85" w:rsidRPr="00826A85" w:rsidRDefault="00826A85">
      <w:pPr>
        <w:rPr>
          <w:ins w:id="85" w:author="Joseph Mearman" w:date="2020-03-30T13:01:00Z"/>
        </w:rPr>
        <w:pPrChange w:id="86" w:author="Joseph Mearman" w:date="2020-03-30T13:01:00Z">
          <w:pPr>
            <w:pStyle w:val="Heading3"/>
          </w:pPr>
        </w:pPrChange>
      </w:pPr>
    </w:p>
    <w:p w14:paraId="32E8290E" w14:textId="19461CBE" w:rsidR="00826A85" w:rsidRDefault="00826A85" w:rsidP="00826A85">
      <w:pPr>
        <w:pStyle w:val="Heading3"/>
        <w:rPr>
          <w:ins w:id="87" w:author="Joseph Mearman" w:date="2020-03-30T13:02:00Z"/>
        </w:rPr>
      </w:pPr>
      <w:ins w:id="88" w:author="Joseph Mearman" w:date="2020-03-30T13:01:00Z">
        <w:r>
          <w:t>Universities with WG</w:t>
        </w:r>
      </w:ins>
    </w:p>
    <w:p w14:paraId="31C96C22" w14:textId="77777777" w:rsidR="00826A85" w:rsidRPr="00826A85" w:rsidRDefault="00826A85">
      <w:pPr>
        <w:rPr>
          <w:ins w:id="89" w:author="Joseph Mearman" w:date="2020-03-30T13:02:00Z"/>
        </w:rPr>
        <w:pPrChange w:id="90" w:author="Joseph Mearman" w:date="2020-03-30T13:02:00Z">
          <w:pPr>
            <w:pStyle w:val="Heading3"/>
          </w:pPr>
        </w:pPrChange>
      </w:pPr>
    </w:p>
    <w:p w14:paraId="2FE1F75F" w14:textId="1746164B" w:rsidR="00826A85" w:rsidRDefault="00826A85" w:rsidP="00826A85">
      <w:pPr>
        <w:pStyle w:val="Heading3"/>
        <w:rPr>
          <w:ins w:id="91" w:author="Joseph Mearman" w:date="2020-03-30T13:01:00Z"/>
        </w:rPr>
      </w:pPr>
      <w:ins w:id="92" w:author="Joseph Mearman" w:date="2020-03-30T13:01:00Z">
        <w:r>
          <w:t>Universities with ESF</w:t>
        </w:r>
      </w:ins>
    </w:p>
    <w:p w14:paraId="398AE47C" w14:textId="77777777" w:rsidR="00826A85" w:rsidRPr="00826A85" w:rsidRDefault="00826A85">
      <w:pPr>
        <w:rPr>
          <w:ins w:id="93" w:author="Joseph Mearman" w:date="2020-03-30T13:00:00Z"/>
        </w:rPr>
        <w:pPrChange w:id="94" w:author="Joseph Mearman" w:date="2020-03-30T13:01:00Z">
          <w:pPr>
            <w:pStyle w:val="Heading2"/>
          </w:pPr>
        </w:pPrChange>
      </w:pPr>
    </w:p>
    <w:p w14:paraId="614A4632" w14:textId="7253F4BB" w:rsidR="007E396C" w:rsidRDefault="007E396C" w:rsidP="007E396C">
      <w:pPr>
        <w:pStyle w:val="Heading2"/>
      </w:pPr>
      <w:r>
        <w:t>Other logos</w:t>
      </w:r>
      <w:bookmarkEnd w:id="82"/>
    </w:p>
    <w:p w14:paraId="19E09D07" w14:textId="0FF181CB" w:rsidR="007E396C" w:rsidRPr="007E396C" w:rsidRDefault="007E396C" w:rsidP="007E396C">
      <w:pPr>
        <w:pStyle w:val="Heading3"/>
      </w:pPr>
      <w:bookmarkStart w:id="95" w:name="_Toc26536822"/>
      <w:r>
        <w:t>ESF</w:t>
      </w:r>
      <w:bookmarkEnd w:id="95"/>
    </w:p>
    <w:p w14:paraId="245F7331" w14:textId="652C4971" w:rsidR="007E396C" w:rsidRDefault="007E396C" w:rsidP="00B042FB">
      <w:pPr>
        <w:jc w:val="center"/>
      </w:pPr>
      <w:r>
        <w:rPr>
          <w:noProof/>
        </w:rPr>
        <w:drawing>
          <wp:inline distT="0" distB="0" distL="0" distR="0" wp14:anchorId="0653AE87" wp14:editId="4A7E478E">
            <wp:extent cx="2484181"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4181" cy="1800000"/>
                    </a:xfrm>
                    <a:prstGeom prst="rect">
                      <a:avLst/>
                    </a:prstGeom>
                    <a:noFill/>
                    <a:ln>
                      <a:noFill/>
                    </a:ln>
                  </pic:spPr>
                </pic:pic>
              </a:graphicData>
            </a:graphic>
          </wp:inline>
        </w:drawing>
      </w:r>
    </w:p>
    <w:p w14:paraId="6F0A638B" w14:textId="7DBEACD4" w:rsidR="00B042FB" w:rsidRDefault="00B042FB" w:rsidP="00B042FB">
      <w:pPr>
        <w:pStyle w:val="Heading3"/>
      </w:pPr>
      <w:bookmarkStart w:id="96" w:name="_Toc26536823"/>
      <w:r>
        <w:lastRenderedPageBreak/>
        <w:t>Partners</w:t>
      </w:r>
      <w:bookmarkEnd w:id="96"/>
    </w:p>
    <w:p w14:paraId="16F93BC0" w14:textId="24050FB3" w:rsidR="00B042FB" w:rsidRDefault="00B042FB" w:rsidP="00B042FB">
      <w:pPr>
        <w:pStyle w:val="Heading4"/>
      </w:pPr>
      <w:r>
        <w:t>Swansea University</w:t>
      </w:r>
      <w:r w:rsidR="00F5677C">
        <w:br/>
      </w:r>
    </w:p>
    <w:p w14:paraId="008DA068" w14:textId="627D0D71" w:rsidR="00B042FB" w:rsidRPr="00B042FB" w:rsidRDefault="00F5677C" w:rsidP="00B042FB">
      <w:pPr>
        <w:jc w:val="center"/>
      </w:pPr>
      <w:r>
        <w:rPr>
          <w:noProof/>
        </w:rPr>
        <w:drawing>
          <wp:inline distT="0" distB="0" distL="0" distR="0" wp14:anchorId="36D6DCCC" wp14:editId="11304DB8">
            <wp:extent cx="1949390" cy="10800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49390" cy="1080000"/>
                    </a:xfrm>
                    <a:prstGeom prst="rect">
                      <a:avLst/>
                    </a:prstGeom>
                    <a:noFill/>
                    <a:ln>
                      <a:noFill/>
                    </a:ln>
                  </pic:spPr>
                </pic:pic>
              </a:graphicData>
            </a:graphic>
          </wp:inline>
        </w:drawing>
      </w:r>
    </w:p>
    <w:p w14:paraId="7AB6BF63" w14:textId="052257AD" w:rsidR="00B042FB" w:rsidRDefault="00B042FB" w:rsidP="00B042FB">
      <w:pPr>
        <w:pStyle w:val="Heading4"/>
      </w:pPr>
      <w:r>
        <w:t>Aberystwyth University</w:t>
      </w:r>
      <w:r w:rsidR="00F5677C">
        <w:br/>
      </w:r>
    </w:p>
    <w:p w14:paraId="79F81ED6" w14:textId="3B2CC1F8" w:rsidR="00B042FB" w:rsidRPr="00B042FB" w:rsidRDefault="00B042FB" w:rsidP="00B042FB">
      <w:pPr>
        <w:jc w:val="center"/>
      </w:pPr>
      <w:r>
        <w:rPr>
          <w:noProof/>
        </w:rPr>
        <w:drawing>
          <wp:inline distT="0" distB="0" distL="0" distR="0" wp14:anchorId="20EDD81B" wp14:editId="3FE57124">
            <wp:extent cx="3600000" cy="735793"/>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735793"/>
                    </a:xfrm>
                    <a:prstGeom prst="rect">
                      <a:avLst/>
                    </a:prstGeom>
                    <a:noFill/>
                    <a:ln>
                      <a:noFill/>
                    </a:ln>
                  </pic:spPr>
                </pic:pic>
              </a:graphicData>
            </a:graphic>
          </wp:inline>
        </w:drawing>
      </w:r>
    </w:p>
    <w:p w14:paraId="2A79DEA3" w14:textId="69C85A19" w:rsidR="00B042FB" w:rsidRDefault="00B042FB" w:rsidP="00B042FB">
      <w:pPr>
        <w:pStyle w:val="Heading4"/>
      </w:pPr>
      <w:r>
        <w:t>Bangor University</w:t>
      </w:r>
      <w:r w:rsidR="00F5677C">
        <w:br/>
      </w:r>
    </w:p>
    <w:p w14:paraId="543A4BCC" w14:textId="48E5217E" w:rsidR="005329BC" w:rsidRPr="005329BC" w:rsidRDefault="005329BC" w:rsidP="005329BC">
      <w:pPr>
        <w:jc w:val="center"/>
      </w:pPr>
      <w:r>
        <w:rPr>
          <w:noProof/>
        </w:rPr>
        <w:drawing>
          <wp:inline distT="0" distB="0" distL="0" distR="0" wp14:anchorId="544882B7" wp14:editId="378DA0D0">
            <wp:extent cx="1342279" cy="10800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42279" cy="1080000"/>
                    </a:xfrm>
                    <a:prstGeom prst="rect">
                      <a:avLst/>
                    </a:prstGeom>
                    <a:noFill/>
                    <a:ln>
                      <a:noFill/>
                    </a:ln>
                  </pic:spPr>
                </pic:pic>
              </a:graphicData>
            </a:graphic>
          </wp:inline>
        </w:drawing>
      </w:r>
    </w:p>
    <w:p w14:paraId="39BEB1B6" w14:textId="7E0A3CB8" w:rsidR="00B042FB" w:rsidRDefault="00B042FB" w:rsidP="00B042FB">
      <w:pPr>
        <w:pStyle w:val="Heading4"/>
      </w:pPr>
      <w:r>
        <w:t>Cardiff Metropolitan University</w:t>
      </w:r>
      <w:r w:rsidR="00F5677C">
        <w:br/>
      </w:r>
    </w:p>
    <w:p w14:paraId="1A24CBFB" w14:textId="3FABF108" w:rsidR="005329BC" w:rsidRPr="005329BC" w:rsidRDefault="005329BC" w:rsidP="005329BC">
      <w:pPr>
        <w:jc w:val="center"/>
      </w:pPr>
      <w:r>
        <w:rPr>
          <w:noProof/>
        </w:rPr>
        <w:drawing>
          <wp:inline distT="0" distB="0" distL="0" distR="0" wp14:anchorId="617D068B" wp14:editId="01B20335">
            <wp:extent cx="3600000" cy="1065014"/>
            <wp:effectExtent l="0" t="0" r="635"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1065014"/>
                    </a:xfrm>
                    <a:prstGeom prst="rect">
                      <a:avLst/>
                    </a:prstGeom>
                    <a:noFill/>
                    <a:ln>
                      <a:noFill/>
                    </a:ln>
                  </pic:spPr>
                </pic:pic>
              </a:graphicData>
            </a:graphic>
          </wp:inline>
        </w:drawing>
      </w:r>
    </w:p>
    <w:p w14:paraId="24D6E2C7" w14:textId="0B099901" w:rsidR="00B042FB" w:rsidRDefault="00B042FB" w:rsidP="00B042FB">
      <w:pPr>
        <w:pStyle w:val="Heading4"/>
      </w:pPr>
      <w:r>
        <w:t>Cardiff University</w:t>
      </w:r>
      <w:r w:rsidR="006E6B52">
        <w:br/>
      </w:r>
    </w:p>
    <w:p w14:paraId="023F46EF" w14:textId="4C5BE82A" w:rsidR="005329BC" w:rsidRPr="005329BC" w:rsidRDefault="005329BC" w:rsidP="005329BC">
      <w:pPr>
        <w:jc w:val="center"/>
      </w:pPr>
      <w:r>
        <w:rPr>
          <w:noProof/>
        </w:rPr>
        <w:drawing>
          <wp:inline distT="0" distB="0" distL="0" distR="0" wp14:anchorId="66020DB4" wp14:editId="2A8C8EEA">
            <wp:extent cx="1122203" cy="1080000"/>
            <wp:effectExtent l="0" t="0" r="190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22203" cy="1080000"/>
                    </a:xfrm>
                    <a:prstGeom prst="rect">
                      <a:avLst/>
                    </a:prstGeom>
                    <a:noFill/>
                    <a:ln>
                      <a:noFill/>
                    </a:ln>
                  </pic:spPr>
                </pic:pic>
              </a:graphicData>
            </a:graphic>
          </wp:inline>
        </w:drawing>
      </w:r>
    </w:p>
    <w:p w14:paraId="4F31A9F5" w14:textId="4C4EEDE7" w:rsidR="006E6B52" w:rsidRDefault="00B042FB" w:rsidP="006E6B52">
      <w:pPr>
        <w:pStyle w:val="Heading4"/>
      </w:pPr>
      <w:r>
        <w:lastRenderedPageBreak/>
        <w:t>University of South Wales</w:t>
      </w:r>
      <w:r w:rsidR="006E6B52">
        <w:br/>
      </w:r>
    </w:p>
    <w:p w14:paraId="369CE0DA" w14:textId="5FBC2058" w:rsidR="005329BC" w:rsidRPr="005329BC" w:rsidRDefault="003F27CB" w:rsidP="005329BC">
      <w:pPr>
        <w:jc w:val="center"/>
      </w:pPr>
      <w:r>
        <w:rPr>
          <w:noProof/>
        </w:rPr>
        <w:drawing>
          <wp:inline distT="0" distB="0" distL="0" distR="0" wp14:anchorId="2A0AF65B" wp14:editId="6E3E0333">
            <wp:extent cx="1080000" cy="1080000"/>
            <wp:effectExtent l="0" t="0" r="6350" b="6350"/>
            <wp:docPr id="215" name="Picture 215" descr="Image result for university south wal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university south wales logo"/>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2921" t="12921" r="12921" b="12921"/>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347814B1" w14:textId="5C0DBFB3" w:rsidR="00B042FB" w:rsidRDefault="00B042FB" w:rsidP="00B042FB">
      <w:pPr>
        <w:pStyle w:val="Heading4"/>
      </w:pPr>
      <w:r w:rsidRPr="00B042FB">
        <w:t>Wrexham Glyn</w:t>
      </w:r>
      <w:r w:rsidR="005329BC">
        <w:t>dw</w:t>
      </w:r>
      <w:r w:rsidRPr="00B042FB">
        <w:t>r University</w:t>
      </w:r>
      <w:r w:rsidR="006E6B52">
        <w:br/>
      </w:r>
    </w:p>
    <w:p w14:paraId="0A229C63" w14:textId="6ADA962E" w:rsidR="00F5677C" w:rsidRPr="00F5677C" w:rsidRDefault="00F5677C" w:rsidP="003F27CB">
      <w:pPr>
        <w:jc w:val="center"/>
      </w:pPr>
      <w:r>
        <w:rPr>
          <w:noProof/>
        </w:rPr>
        <w:drawing>
          <wp:inline distT="0" distB="0" distL="0" distR="0" wp14:anchorId="1883324A" wp14:editId="636A522F">
            <wp:extent cx="1973504" cy="1080000"/>
            <wp:effectExtent l="0" t="0" r="8255" b="6350"/>
            <wp:docPr id="214" name="Picture 214" descr="Image result for glyndwr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glyndwr university log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73504" cy="1080000"/>
                    </a:xfrm>
                    <a:prstGeom prst="rect">
                      <a:avLst/>
                    </a:prstGeom>
                    <a:noFill/>
                    <a:ln>
                      <a:noFill/>
                    </a:ln>
                  </pic:spPr>
                </pic:pic>
              </a:graphicData>
            </a:graphic>
          </wp:inline>
        </w:drawing>
      </w:r>
    </w:p>
    <w:p w14:paraId="0C7FF75D" w14:textId="77777777" w:rsidR="005329BC" w:rsidRPr="005329BC" w:rsidRDefault="005329BC" w:rsidP="005329BC">
      <w:pPr>
        <w:jc w:val="center"/>
      </w:pPr>
    </w:p>
    <w:p w14:paraId="7C7C726D" w14:textId="77777777" w:rsidR="007C2FA1" w:rsidRPr="007C2FA1" w:rsidRDefault="007C2FA1" w:rsidP="007C2FA1"/>
    <w:p w14:paraId="6BCA91A8" w14:textId="77777777" w:rsidR="007C2FA1" w:rsidRDefault="007C2FA1">
      <w:pPr>
        <w:spacing w:after="0"/>
        <w:rPr>
          <w:rFonts w:ascii="Arial Rounded MT Bold" w:eastAsiaTheme="majorEastAsia" w:hAnsi="Arial Rounded MT Bold" w:cstheme="majorBidi"/>
          <w:color w:val="000000" w:themeColor="text1"/>
          <w:sz w:val="36"/>
          <w:szCs w:val="32"/>
        </w:rPr>
      </w:pPr>
      <w:r>
        <w:br w:type="page"/>
      </w:r>
    </w:p>
    <w:p w14:paraId="056DEA13" w14:textId="3FC10ADD" w:rsidR="00B3024F" w:rsidRDefault="005D3EE5" w:rsidP="00F61DEC">
      <w:pPr>
        <w:pStyle w:val="Heading1"/>
      </w:pPr>
      <w:bookmarkStart w:id="97" w:name="_Toc26536824"/>
      <w:r>
        <w:lastRenderedPageBreak/>
        <w:t>Social media</w:t>
      </w:r>
      <w:bookmarkEnd w:id="70"/>
      <w:bookmarkEnd w:id="71"/>
      <w:bookmarkEnd w:id="72"/>
      <w:bookmarkEnd w:id="97"/>
    </w:p>
    <w:p w14:paraId="266E3EB6" w14:textId="5096B3E8" w:rsidR="005D3EE5" w:rsidRDefault="005D3EE5" w:rsidP="00F61DEC">
      <w:pPr>
        <w:pStyle w:val="Heading2"/>
      </w:pPr>
      <w:bookmarkStart w:id="98" w:name="_Toc26536825"/>
      <w:r>
        <w:t>Twitter</w:t>
      </w:r>
      <w:bookmarkEnd w:id="98"/>
    </w:p>
    <w:p w14:paraId="7852ED61" w14:textId="03D08563" w:rsidR="005D3EE5" w:rsidRDefault="00FC18D5" w:rsidP="005D3EE5">
      <w:pPr>
        <w:pStyle w:val="Heading3"/>
      </w:pPr>
      <w:bookmarkStart w:id="99" w:name="_Toc26536826"/>
      <w:r>
        <w:t>Mentioning and account tagging</w:t>
      </w:r>
      <w:bookmarkEnd w:id="99"/>
    </w:p>
    <w:p w14:paraId="4FA7C44B" w14:textId="42C646B0" w:rsidR="00FC18D5" w:rsidRDefault="00FC18D5" w:rsidP="00FC18D5">
      <w:r>
        <w:t>Always endeavour to tag appropriate and related accounts for example the Universities or Lego Education etc.</w:t>
      </w:r>
    </w:p>
    <w:p w14:paraId="278FF6B3" w14:textId="1944FA24" w:rsidR="00FC18D5" w:rsidRPr="00FC18D5" w:rsidRDefault="00FC18D5" w:rsidP="00FC18D5">
      <w:r>
        <w:t>In cases where space is limited, additional tags can be included in image posts, by tagging accounts in the actual image.</w:t>
      </w:r>
    </w:p>
    <w:p w14:paraId="68073C8B" w14:textId="44D7E934" w:rsidR="00FC18D5" w:rsidRPr="00FC18D5" w:rsidRDefault="00FC18D5" w:rsidP="00FC18D5">
      <w:r>
        <w:t>This tweet was successful because although it had limited hashtags, it was retweeted by @</w:t>
      </w:r>
      <w:r w:rsidRPr="00FC18D5">
        <w:t>firstlegoleague</w:t>
      </w:r>
      <w:r>
        <w:t xml:space="preserve"> that has 38.9K followers</w:t>
      </w:r>
    </w:p>
    <w:p w14:paraId="451387AE" w14:textId="092BDBF8" w:rsidR="005D3EE5" w:rsidRDefault="00391FCA" w:rsidP="005D3EE5">
      <w:hyperlink r:id="rId85" w:history="1">
        <w:r w:rsidR="005D3EE5" w:rsidRPr="0002512B">
          <w:rPr>
            <w:rStyle w:val="Hyperlink"/>
          </w:rPr>
          <w:t>https://twitter.com/Technocamps/status/1121366139450294272</w:t>
        </w:r>
      </w:hyperlink>
    </w:p>
    <w:p w14:paraId="0B19E7EB" w14:textId="3DBF174D" w:rsidR="005D3EE5" w:rsidRDefault="00450FA6" w:rsidP="005D3EE5">
      <w:r w:rsidRPr="00450FA6">
        <w:rPr>
          <w:noProof/>
        </w:rPr>
        <w:drawing>
          <wp:inline distT="0" distB="0" distL="0" distR="0" wp14:anchorId="70569DD3" wp14:editId="61380906">
            <wp:extent cx="5727700" cy="2654877"/>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0363"/>
                    <a:stretch/>
                  </pic:blipFill>
                  <pic:spPr bwMode="auto">
                    <a:xfrm>
                      <a:off x="0" y="0"/>
                      <a:ext cx="5727700" cy="2654877"/>
                    </a:xfrm>
                    <a:prstGeom prst="rect">
                      <a:avLst/>
                    </a:prstGeom>
                    <a:ln>
                      <a:noFill/>
                    </a:ln>
                    <a:extLst>
                      <a:ext uri="{53640926-AAD7-44D8-BBD7-CCE9431645EC}">
                        <a14:shadowObscured xmlns:a14="http://schemas.microsoft.com/office/drawing/2010/main"/>
                      </a:ext>
                    </a:extLst>
                  </pic:spPr>
                </pic:pic>
              </a:graphicData>
            </a:graphic>
          </wp:inline>
        </w:drawing>
      </w:r>
    </w:p>
    <w:p w14:paraId="78DE9E7E" w14:textId="445FDFCA" w:rsidR="00FC18D5" w:rsidRDefault="00FC18D5" w:rsidP="00FC18D5">
      <w:pPr>
        <w:pStyle w:val="Heading3"/>
      </w:pPr>
      <w:bookmarkStart w:id="100" w:name="_Toc26536827"/>
      <w:r>
        <w:t>Hashtags</w:t>
      </w:r>
      <w:bookmarkEnd w:id="100"/>
    </w:p>
    <w:p w14:paraId="255776AD" w14:textId="772F08D5" w:rsidR="00FC18D5" w:rsidRDefault="00FC18D5" w:rsidP="00FC18D5">
      <w:r>
        <w:t>Content discover is driven slightly less on Twitter than Instagram as it is not possible to follow hashtags on Twitter. As a result the window</w:t>
      </w:r>
      <w:r w:rsidR="00450FA6">
        <w:t xml:space="preserve"> of visibility is smaller. Due to the more limited length of Tweets, it is also more important that you make sure you’re not using space on a low-popularity hashtag when it could be replaced by a more popular one.</w:t>
      </w:r>
    </w:p>
    <w:p w14:paraId="6272D754" w14:textId="02268707" w:rsidR="00450FA6" w:rsidRDefault="00450FA6" w:rsidP="00FC18D5">
      <w:r>
        <w:t xml:space="preserve">This tweet, thought it had a few good retweets most of were from smaller accounts. Though there were far more </w:t>
      </w:r>
      <w:r w:rsidR="00883BB9">
        <w:t>likes. We cannot get detailed per-post breakdowns on hashtag, we can see the gener</w:t>
      </w:r>
      <w:r w:rsidR="00AE78AD">
        <w:t xml:space="preserve">al popularity and correlation with other hashtags as seen here for the </w:t>
      </w:r>
      <w:r w:rsidR="00AE78AD" w:rsidRPr="00AE78AD">
        <w:rPr>
          <w:b/>
        </w:rPr>
        <w:t>#welsh</w:t>
      </w:r>
      <w:r w:rsidR="00AE78AD">
        <w:t xml:space="preserve"> hashtag. As many of the likes were from accounts that do not follow us and we do not follow, we can assume they’ve engaged with this tweet because of the hashtags</w:t>
      </w:r>
    </w:p>
    <w:p w14:paraId="0FEC3EC9" w14:textId="040A2370" w:rsidR="00AE78AD" w:rsidRDefault="00391FCA" w:rsidP="00FC18D5">
      <w:hyperlink r:id="rId87" w:history="1">
        <w:r w:rsidR="00AE78AD">
          <w:rPr>
            <w:rStyle w:val="Hyperlink"/>
          </w:rPr>
          <w:t>https://hashtagify.me/hashtag/welsh</w:t>
        </w:r>
      </w:hyperlink>
    </w:p>
    <w:p w14:paraId="2AC001E7" w14:textId="0AFE5D77" w:rsidR="00AE78AD" w:rsidRDefault="00AE78AD" w:rsidP="00AE78AD">
      <w:pPr>
        <w:jc w:val="center"/>
      </w:pPr>
      <w:r>
        <w:rPr>
          <w:noProof/>
        </w:rPr>
        <w:lastRenderedPageBreak/>
        <w:drawing>
          <wp:inline distT="0" distB="0" distL="0" distR="0" wp14:anchorId="5B545F91" wp14:editId="741A602A">
            <wp:extent cx="3139856" cy="2189018"/>
            <wp:effectExtent l="0" t="0" r="381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6909" cy="2193935"/>
                    </a:xfrm>
                    <a:prstGeom prst="rect">
                      <a:avLst/>
                    </a:prstGeom>
                  </pic:spPr>
                </pic:pic>
              </a:graphicData>
            </a:graphic>
          </wp:inline>
        </w:drawing>
      </w:r>
    </w:p>
    <w:p w14:paraId="2D191BC8" w14:textId="4A5C1C1F" w:rsidR="00FC18D5" w:rsidRDefault="00391FCA" w:rsidP="00FC18D5">
      <w:hyperlink r:id="rId89" w:history="1">
        <w:r w:rsidR="00FC18D5" w:rsidRPr="0002512B">
          <w:rPr>
            <w:rStyle w:val="Hyperlink"/>
          </w:rPr>
          <w:t>https://twitter.com/technocamps/status/1121664995773702144</w:t>
        </w:r>
      </w:hyperlink>
    </w:p>
    <w:p w14:paraId="4AAFAE2C" w14:textId="1B16BF8F" w:rsidR="00450FA6" w:rsidRDefault="00450FA6" w:rsidP="00FC18D5">
      <w:r w:rsidRPr="00450FA6">
        <w:rPr>
          <w:noProof/>
        </w:rPr>
        <w:drawing>
          <wp:inline distT="0" distB="0" distL="0" distR="0" wp14:anchorId="3705FF92" wp14:editId="0B9D646A">
            <wp:extent cx="5727700" cy="2668732"/>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9948"/>
                    <a:stretch/>
                  </pic:blipFill>
                  <pic:spPr bwMode="auto">
                    <a:xfrm>
                      <a:off x="0" y="0"/>
                      <a:ext cx="5727700" cy="2668732"/>
                    </a:xfrm>
                    <a:prstGeom prst="rect">
                      <a:avLst/>
                    </a:prstGeom>
                    <a:ln>
                      <a:noFill/>
                    </a:ln>
                    <a:extLst>
                      <a:ext uri="{53640926-AAD7-44D8-BBD7-CCE9431645EC}">
                        <a14:shadowObscured xmlns:a14="http://schemas.microsoft.com/office/drawing/2010/main"/>
                      </a:ext>
                    </a:extLst>
                  </pic:spPr>
                </pic:pic>
              </a:graphicData>
            </a:graphic>
          </wp:inline>
        </w:drawing>
      </w:r>
    </w:p>
    <w:p w14:paraId="52BF8447" w14:textId="0CDB3342" w:rsidR="00AE78AD" w:rsidRDefault="00AE78AD" w:rsidP="00F61DEC">
      <w:pPr>
        <w:pStyle w:val="Heading2"/>
      </w:pPr>
      <w:bookmarkStart w:id="101" w:name="_Toc26536828"/>
      <w:r>
        <w:t>Instagram</w:t>
      </w:r>
      <w:bookmarkEnd w:id="101"/>
    </w:p>
    <w:p w14:paraId="504A22F3" w14:textId="77777777" w:rsidR="00AE78AD" w:rsidRPr="00AE78AD" w:rsidRDefault="00AE78AD" w:rsidP="00AE78AD"/>
    <w:p w14:paraId="305452BB" w14:textId="72324057" w:rsidR="00AE78AD" w:rsidRPr="00AE78AD" w:rsidRDefault="00AE78AD" w:rsidP="00F61DEC">
      <w:pPr>
        <w:pStyle w:val="Heading2"/>
      </w:pPr>
      <w:bookmarkStart w:id="102" w:name="_Toc26536829"/>
      <w:r>
        <w:t>Facebook</w:t>
      </w:r>
      <w:bookmarkEnd w:id="102"/>
    </w:p>
    <w:p w14:paraId="51D70A83" w14:textId="25E05EAB" w:rsidR="00FC18D5" w:rsidRPr="00FC18D5" w:rsidRDefault="00FC18D5" w:rsidP="00FC18D5"/>
    <w:p w14:paraId="0AF85B05" w14:textId="4939D819" w:rsidR="005D3EE5" w:rsidRDefault="005D3EE5" w:rsidP="005D3EE5"/>
    <w:p w14:paraId="4B240CBA" w14:textId="4CACF7BD" w:rsidR="005D3EE5" w:rsidRPr="005D3EE5" w:rsidRDefault="005D3EE5" w:rsidP="005D3EE5"/>
    <w:p w14:paraId="4B5D44C3" w14:textId="48DDE65C" w:rsidR="00362B5F" w:rsidRDefault="00362B5F">
      <w:pPr>
        <w:spacing w:after="0"/>
      </w:pPr>
      <w:r>
        <w:br w:type="page"/>
      </w:r>
    </w:p>
    <w:p w14:paraId="4DD05327" w14:textId="52D33886" w:rsidR="00362B5F" w:rsidRDefault="00362B5F">
      <w:pPr>
        <w:spacing w:after="0"/>
      </w:pPr>
    </w:p>
    <w:p w14:paraId="0BB1412B" w14:textId="2A1DBC08" w:rsidR="00362B5F" w:rsidRDefault="00362B5F">
      <w:pPr>
        <w:spacing w:after="0"/>
      </w:pPr>
      <w:r>
        <w:br w:type="page"/>
      </w:r>
    </w:p>
    <w:p w14:paraId="51C3353A" w14:textId="77777777" w:rsidR="00E82BA0" w:rsidRDefault="00E82BA0" w:rsidP="005619E1"/>
    <w:p w14:paraId="707C54F2" w14:textId="77777777" w:rsidR="007C2FA1" w:rsidRDefault="007C2FA1" w:rsidP="007C2FA1">
      <w:pPr>
        <w:pStyle w:val="Heading1"/>
      </w:pPr>
      <w:bookmarkStart w:id="103" w:name="_Toc26536830"/>
      <w:bookmarkEnd w:id="103"/>
    </w:p>
    <w:p w14:paraId="401B759F" w14:textId="3EA23948" w:rsidR="00CD6293" w:rsidRPr="006E24D0" w:rsidRDefault="00CD6293" w:rsidP="005619E1">
      <w:r>
        <w:t>Use of Logos</w:t>
      </w:r>
    </w:p>
    <w:p w14:paraId="4C403C35" w14:textId="77777777" w:rsidR="00CD6293" w:rsidRDefault="00CD6293" w:rsidP="005619E1"/>
    <w:p w14:paraId="3B90E32E" w14:textId="6D1AA4CF" w:rsidR="00CD6293" w:rsidRDefault="00CD6293" w:rsidP="005619E1">
      <w:r>
        <w:t>Technocamps Programme</w:t>
      </w:r>
    </w:p>
    <w:p w14:paraId="323186D2" w14:textId="310DF63D" w:rsidR="00CD6293" w:rsidRDefault="00CD6293" w:rsidP="005619E1"/>
    <w:p w14:paraId="7FAC54BA" w14:textId="4D3EF87F" w:rsidR="00CD6293" w:rsidRPr="00CD6293" w:rsidRDefault="00CD6293" w:rsidP="005619E1">
      <w:r w:rsidRPr="00CD6293">
        <w:t>As you will note from the structure of the programme, Technocamps is the overarching brand for:</w:t>
      </w:r>
    </w:p>
    <w:p w14:paraId="03CFECCB" w14:textId="5ABBD441" w:rsidR="00CD6293" w:rsidRDefault="00CD6293" w:rsidP="005619E1"/>
    <w:p w14:paraId="72CA9767" w14:textId="36D03A03" w:rsidR="00CD6293" w:rsidRDefault="00CD6293" w:rsidP="005619E1">
      <w:pPr>
        <w:pStyle w:val="ListParagraph"/>
        <w:numPr>
          <w:ilvl w:val="0"/>
          <w:numId w:val="1"/>
        </w:numPr>
      </w:pPr>
      <w:r w:rsidRPr="00CD6293">
        <w:t>Technocamps ESF (Secondary Schools in Convergence Areas)</w:t>
      </w:r>
    </w:p>
    <w:p w14:paraId="6D4E5363" w14:textId="0664AF8A" w:rsidR="00AB3B97" w:rsidRPr="00CD6293" w:rsidRDefault="00AB3B97" w:rsidP="005619E1">
      <w:pPr>
        <w:pStyle w:val="ListParagraph"/>
        <w:numPr>
          <w:ilvl w:val="0"/>
          <w:numId w:val="1"/>
        </w:numPr>
      </w:pPr>
      <w:r>
        <w:t>Technocamps Secondary schools</w:t>
      </w:r>
    </w:p>
    <w:p w14:paraId="74301265" w14:textId="1648DBB3" w:rsidR="00CD6293" w:rsidRPr="00CD6293" w:rsidRDefault="00CD6293" w:rsidP="005619E1">
      <w:pPr>
        <w:pStyle w:val="ListParagraph"/>
        <w:numPr>
          <w:ilvl w:val="0"/>
          <w:numId w:val="1"/>
        </w:numPr>
      </w:pPr>
      <w:r w:rsidRPr="00CD6293">
        <w:t>Playground Computing (Primary Schools)</w:t>
      </w:r>
    </w:p>
    <w:p w14:paraId="3D2806E4" w14:textId="500DDF6D" w:rsidR="00CD6293" w:rsidRPr="00CD6293" w:rsidRDefault="00CD6293" w:rsidP="005619E1">
      <w:pPr>
        <w:pStyle w:val="ListParagraph"/>
        <w:numPr>
          <w:ilvl w:val="0"/>
          <w:numId w:val="1"/>
        </w:numPr>
      </w:pPr>
      <w:r w:rsidRPr="00CD6293">
        <w:t>IOC and Degree Apprenticeships</w:t>
      </w:r>
    </w:p>
    <w:p w14:paraId="3F413A14" w14:textId="06223FDD" w:rsidR="00CD6293" w:rsidRDefault="00CD6293" w:rsidP="005619E1">
      <w:pPr>
        <w:pStyle w:val="ListParagraph"/>
        <w:numPr>
          <w:ilvl w:val="0"/>
          <w:numId w:val="1"/>
        </w:numPr>
      </w:pPr>
      <w:r w:rsidRPr="00CD6293">
        <w:t>Technoteach</w:t>
      </w:r>
    </w:p>
    <w:p w14:paraId="6AF8B043" w14:textId="32AEC4C3" w:rsidR="00CD6293" w:rsidRDefault="00CD6293" w:rsidP="005619E1"/>
    <w:p w14:paraId="75BF2CE7" w14:textId="7EA9CA6E" w:rsidR="00CD6293" w:rsidRDefault="00CD6293" w:rsidP="005619E1">
      <w:r>
        <w:t xml:space="preserve">A degree of discretion and common sense will therefore need to be applied when deciding on which logos to use in which context. </w:t>
      </w:r>
    </w:p>
    <w:p w14:paraId="1550D76E" w14:textId="59654258" w:rsidR="00CD6293" w:rsidRDefault="00CD6293" w:rsidP="005619E1"/>
    <w:p w14:paraId="20629B63" w14:textId="4ACADE2C" w:rsidR="00CD6293" w:rsidRDefault="00CD6293" w:rsidP="005619E1"/>
    <w:p w14:paraId="63BA1F77" w14:textId="77777777" w:rsidR="00695F62" w:rsidRDefault="00695F62" w:rsidP="005619E1"/>
    <w:p w14:paraId="03D006FC" w14:textId="58C92902" w:rsidR="00CD6293" w:rsidRDefault="00CD6293" w:rsidP="005619E1">
      <w:r>
        <w:t>As a rule of thumb, any marketing materials likely to be distributed to schools and teachers should always include the logo with the blurb</w:t>
      </w:r>
      <w:r w:rsidR="00695F62">
        <w:t xml:space="preserve"> positioned to the left as below</w:t>
      </w:r>
      <w:r>
        <w:t>.</w:t>
      </w:r>
    </w:p>
    <w:p w14:paraId="1F7AA8A8" w14:textId="77777777" w:rsidR="00CD6293" w:rsidRDefault="00CD6293" w:rsidP="005619E1"/>
    <w:p w14:paraId="06A76AAA" w14:textId="1324B0D7" w:rsidR="00CD6293" w:rsidRDefault="00CD6293" w:rsidP="005619E1">
      <w:commentRangeStart w:id="104"/>
      <w:r>
        <w:rPr>
          <w:noProof/>
        </w:rPr>
        <w:drawing>
          <wp:inline distT="0" distB="0" distL="0" distR="0" wp14:anchorId="42D0C748" wp14:editId="2D683E24">
            <wp:extent cx="3528702" cy="89430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Blurb-Alt-YellowDarkGrey.ep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72582" cy="905424"/>
                    </a:xfrm>
                    <a:prstGeom prst="rect">
                      <a:avLst/>
                    </a:prstGeom>
                  </pic:spPr>
                </pic:pic>
              </a:graphicData>
            </a:graphic>
          </wp:inline>
        </w:drawing>
      </w:r>
      <w:commentRangeEnd w:id="104"/>
      <w:r w:rsidR="00DB72FE">
        <w:rPr>
          <w:rStyle w:val="CommentReference"/>
        </w:rPr>
        <w:commentReference w:id="104"/>
      </w:r>
    </w:p>
    <w:p w14:paraId="01A0DFB5" w14:textId="506807D3" w:rsidR="00CD6293" w:rsidRDefault="00CD6293" w:rsidP="005619E1"/>
    <w:p w14:paraId="4200F7F4" w14:textId="77777777" w:rsidR="00CD6293" w:rsidRDefault="00CD6293" w:rsidP="005619E1"/>
    <w:p w14:paraId="31B83C8B" w14:textId="77777777" w:rsidR="00CD6293" w:rsidRDefault="00CD6293" w:rsidP="005619E1"/>
    <w:p w14:paraId="43DB5E6C" w14:textId="77777777" w:rsidR="00CD6293" w:rsidRDefault="00CD6293" w:rsidP="005619E1"/>
    <w:p w14:paraId="37DE7DD6" w14:textId="03F75DEF" w:rsidR="00CD6293" w:rsidRDefault="00CD6293" w:rsidP="005619E1">
      <w:r>
        <w:t xml:space="preserve">Marketing materials promoting the overarching brand can use logos without the blurb but should include the URL if possible. </w:t>
      </w:r>
    </w:p>
    <w:p w14:paraId="06FC7911" w14:textId="77777777" w:rsidR="00CD6293" w:rsidRDefault="00CD6293" w:rsidP="005619E1"/>
    <w:p w14:paraId="565A8DD7" w14:textId="21459BF4" w:rsidR="00CD6293" w:rsidRDefault="00CD6293" w:rsidP="005619E1">
      <w:r>
        <w:rPr>
          <w:noProof/>
        </w:rPr>
        <w:drawing>
          <wp:inline distT="0" distB="0" distL="0" distR="0" wp14:anchorId="1C8C09CE" wp14:editId="35A8A16D">
            <wp:extent cx="3528695" cy="1143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plain_url_yellowandgrey.ps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35570" cy="1145227"/>
                    </a:xfrm>
                    <a:prstGeom prst="rect">
                      <a:avLst/>
                    </a:prstGeom>
                  </pic:spPr>
                </pic:pic>
              </a:graphicData>
            </a:graphic>
          </wp:inline>
        </w:drawing>
      </w:r>
      <w:r>
        <w:t xml:space="preserve"> </w:t>
      </w:r>
    </w:p>
    <w:p w14:paraId="11DAD32B" w14:textId="77777777" w:rsidR="00695F62" w:rsidRDefault="00695F62" w:rsidP="005619E1"/>
    <w:p w14:paraId="1CAF0A54" w14:textId="3E1ED77E" w:rsidR="00CD6293" w:rsidRDefault="00CD6293" w:rsidP="005619E1">
      <w:r>
        <w:t>We have approved the use of the ‘split’ logo for social media profiles and for where space is limited (such as on mobile phone pop-stands and coasters)</w:t>
      </w:r>
      <w:r w:rsidR="00695F62">
        <w:t xml:space="preserve"> – please double check with the marketing team if you wish to use this logo.</w:t>
      </w:r>
    </w:p>
    <w:p w14:paraId="403DBF89" w14:textId="1BE9BE8B" w:rsidR="00695F62" w:rsidRDefault="00695F62" w:rsidP="005619E1"/>
    <w:p w14:paraId="713F90D1" w14:textId="54C69239" w:rsidR="00695F62" w:rsidRDefault="00695F62" w:rsidP="005619E1">
      <w:r>
        <w:rPr>
          <w:noProof/>
        </w:rPr>
        <w:drawing>
          <wp:inline distT="0" distB="0" distL="0" distR="0" wp14:anchorId="60E4712B" wp14:editId="6CA32B8E">
            <wp:extent cx="1075174" cy="1075174"/>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nocamps_social_media_log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90577" cy="1090577"/>
                    </a:xfrm>
                    <a:prstGeom prst="rect">
                      <a:avLst/>
                    </a:prstGeom>
                  </pic:spPr>
                </pic:pic>
              </a:graphicData>
            </a:graphic>
          </wp:inline>
        </w:drawing>
      </w:r>
    </w:p>
    <w:p w14:paraId="4E4AA9C1" w14:textId="215F3871" w:rsidR="00CD6293" w:rsidRDefault="00CD6293" w:rsidP="005619E1"/>
    <w:p w14:paraId="5D050D08" w14:textId="6938DDD5" w:rsidR="00CD6293" w:rsidRDefault="00695F62" w:rsidP="005619E1">
      <w:r>
        <w:t xml:space="preserve">Please ensure that logos are scaled rather than stretched on any official documentation to maintain the integrity of the lettering and style. </w:t>
      </w:r>
    </w:p>
    <w:p w14:paraId="45A3200D" w14:textId="1E116D3D" w:rsidR="00695F62" w:rsidRDefault="00695F62" w:rsidP="005619E1"/>
    <w:p w14:paraId="1D9880D3" w14:textId="77777777" w:rsidR="00695F62" w:rsidRDefault="00695F62" w:rsidP="005619E1"/>
    <w:p w14:paraId="3AD05678" w14:textId="25B6848D" w:rsidR="00695F62" w:rsidRPr="00695F62" w:rsidRDefault="00695F62" w:rsidP="005619E1">
      <w:r w:rsidRPr="00695F62">
        <w:t>Backgrounds and colours</w:t>
      </w:r>
    </w:p>
    <w:p w14:paraId="021A964C" w14:textId="51048559" w:rsidR="00695F62" w:rsidRDefault="00695F62" w:rsidP="005619E1"/>
    <w:p w14:paraId="357C99D3" w14:textId="59B264B7" w:rsidR="00695F62" w:rsidRDefault="00695F62" w:rsidP="005619E1">
      <w:r>
        <w:t>Please adhere to the following guidance:</w:t>
      </w:r>
    </w:p>
    <w:p w14:paraId="23B4CCE6" w14:textId="6A255D35" w:rsidR="00695F62" w:rsidRDefault="00695F62" w:rsidP="005619E1"/>
    <w:p w14:paraId="70A76E69" w14:textId="77777777" w:rsidR="00695F62" w:rsidRDefault="00695F62" w:rsidP="005619E1">
      <w:r>
        <w:t>White background – Yellow/Grey logo (use black or dark grey font for body text)</w:t>
      </w:r>
    </w:p>
    <w:p w14:paraId="3675A94C" w14:textId="175B541C" w:rsidR="00695F62" w:rsidRDefault="00695F62" w:rsidP="005619E1">
      <w:r>
        <w:t>Yellow background – Grey/white logo (use dark grey font for body text)</w:t>
      </w:r>
    </w:p>
    <w:p w14:paraId="24204D46" w14:textId="516FBC3D" w:rsidR="00695F62" w:rsidRDefault="00695F62" w:rsidP="005619E1">
      <w:r>
        <w:lastRenderedPageBreak/>
        <w:t xml:space="preserve">Dark Grey background – Yellow/White logo (use white font for body text) </w:t>
      </w:r>
    </w:p>
    <w:p w14:paraId="78F91186" w14:textId="77777777" w:rsidR="00CD6293" w:rsidRPr="00CD6293" w:rsidRDefault="00CD6293" w:rsidP="005619E1"/>
    <w:p w14:paraId="777F638A" w14:textId="77777777" w:rsidR="00CD6293" w:rsidRDefault="00CD6293" w:rsidP="005619E1"/>
    <w:p w14:paraId="5CBBC8A9" w14:textId="40682C7C" w:rsidR="004B70C0" w:rsidRPr="004B70C0" w:rsidRDefault="004B70C0" w:rsidP="005619E1">
      <w:r w:rsidRPr="004B70C0">
        <w:t xml:space="preserve">Colours </w:t>
      </w:r>
    </w:p>
    <w:p w14:paraId="2EDDD7D8" w14:textId="0FAE4141" w:rsidR="004B70C0" w:rsidRDefault="004B70C0" w:rsidP="005619E1"/>
    <w:p w14:paraId="2B0A0E8A" w14:textId="33E8442A" w:rsidR="004B70C0" w:rsidRDefault="004B70C0" w:rsidP="005619E1">
      <w:r>
        <w:t>Technocamps main official colours are as follows:</w:t>
      </w:r>
    </w:p>
    <w:p w14:paraId="708BDB7E" w14:textId="3BBE57AE" w:rsidR="004B70C0" w:rsidRDefault="004B70C0" w:rsidP="005619E1"/>
    <w:p w14:paraId="4E4897E0" w14:textId="77777777" w:rsidR="004B70C0" w:rsidRDefault="004B70C0" w:rsidP="005619E1"/>
    <w:p w14:paraId="643F6EC0" w14:textId="7088B3DB" w:rsidR="004B70C0" w:rsidRDefault="004B70C0" w:rsidP="005619E1"/>
    <w:p w14:paraId="6938527B" w14:textId="77777777" w:rsidR="004B70C0" w:rsidRDefault="004B70C0" w:rsidP="005619E1">
      <w:r>
        <w:t xml:space="preserve">Please ensure that backgrounds and fonts adhere to this colour scheme wherever possible.  </w:t>
      </w:r>
    </w:p>
    <w:p w14:paraId="7D743EDF" w14:textId="77777777" w:rsidR="004B70C0" w:rsidRDefault="004B70C0" w:rsidP="005619E1"/>
    <w:p w14:paraId="6F9CF628" w14:textId="349A8F6D" w:rsidR="004B70C0" w:rsidRDefault="004B70C0" w:rsidP="005619E1">
      <w:r w:rsidRPr="00695F62">
        <w:t xml:space="preserve">All </w:t>
      </w:r>
      <w:r w:rsidR="00695F62">
        <w:t xml:space="preserve">printed and official </w:t>
      </w:r>
      <w:r w:rsidRPr="00695F62">
        <w:t>marketing materials should use these colour</w:t>
      </w:r>
      <w:r w:rsidR="00695F62">
        <w:t>s</w:t>
      </w:r>
      <w:r>
        <w:t xml:space="preserve">.  </w:t>
      </w:r>
    </w:p>
    <w:p w14:paraId="4F56B8C9" w14:textId="77777777" w:rsidR="004B70C0" w:rsidRDefault="004B70C0" w:rsidP="005619E1"/>
    <w:p w14:paraId="4768DF48" w14:textId="552B186A" w:rsidR="004B70C0" w:rsidRDefault="004B70C0" w:rsidP="005619E1">
      <w:r>
        <w:t xml:space="preserve">If you are ordering any stock merchandise, please choose colours as close to the official ones as possible – if in doubt, send artwork to the marketing team for approval prior to ordering. </w:t>
      </w:r>
    </w:p>
    <w:p w14:paraId="0B1DD153" w14:textId="77777777" w:rsidR="004B70C0" w:rsidRDefault="004B70C0" w:rsidP="005619E1"/>
    <w:p w14:paraId="2FA96BB7" w14:textId="5996A5FF" w:rsidR="004B70C0" w:rsidRDefault="004B70C0" w:rsidP="005619E1">
      <w:r>
        <w:t xml:space="preserve">Please </w:t>
      </w:r>
      <w:r w:rsidRPr="005A275F">
        <w:rPr>
          <w:b/>
        </w:rPr>
        <w:t>do not use</w:t>
      </w:r>
      <w:r>
        <w:t xml:space="preserve"> the Technocamps Raspberry and Green on anything other than the colour coded workbooks unless given prior approval.  </w:t>
      </w:r>
    </w:p>
    <w:p w14:paraId="6976A364" w14:textId="77777777" w:rsidR="005A275F" w:rsidRDefault="005A275F" w:rsidP="005619E1"/>
    <w:p w14:paraId="197944E3" w14:textId="77777777" w:rsidR="005A275F" w:rsidRDefault="005A275F" w:rsidP="005619E1"/>
    <w:p w14:paraId="5F9FA266" w14:textId="77777777" w:rsidR="00695F62" w:rsidRDefault="00695F62" w:rsidP="005619E1"/>
    <w:p w14:paraId="30DFCA24" w14:textId="287D07C4" w:rsidR="005A275F" w:rsidRDefault="005A275F" w:rsidP="005619E1">
      <w:r>
        <w:t>Fonts</w:t>
      </w:r>
    </w:p>
    <w:p w14:paraId="00109036" w14:textId="1679292F" w:rsidR="005A275F" w:rsidRDefault="005A275F" w:rsidP="005619E1"/>
    <w:p w14:paraId="412DA114" w14:textId="0D9A87FC" w:rsidR="005A275F" w:rsidRDefault="005A275F" w:rsidP="005619E1">
      <w:r w:rsidRPr="005A275F">
        <w:t xml:space="preserve">All marketing materials should use Harabara font for main headlines and Bariol bold for body text. </w:t>
      </w:r>
      <w:r>
        <w:t xml:space="preserve">These fonts are in Owncloud folder should you need to download them. </w:t>
      </w:r>
    </w:p>
    <w:p w14:paraId="7C5F8B3C" w14:textId="786D81F1" w:rsidR="005A275F" w:rsidRDefault="005A275F" w:rsidP="005619E1"/>
    <w:p w14:paraId="1C1EF237" w14:textId="00522049" w:rsidR="005A275F" w:rsidRPr="005A275F" w:rsidRDefault="005A275F" w:rsidP="005619E1">
      <w:r w:rsidRPr="005A275F">
        <w:t>ESF and partners’ Logo</w:t>
      </w:r>
    </w:p>
    <w:p w14:paraId="5C945824" w14:textId="420639FD" w:rsidR="005A275F" w:rsidRDefault="005A275F" w:rsidP="005619E1"/>
    <w:p w14:paraId="1114EB7E" w14:textId="77695E9D" w:rsidR="005A275F" w:rsidRDefault="005A275F" w:rsidP="005619E1">
      <w:r>
        <w:t>Wherever possible the ESF and partners’ logos should be included on marketing materials.   We appreciate however that this is sometimes not appropriate</w:t>
      </w:r>
      <w:r w:rsidR="00695F62">
        <w:t>,</w:t>
      </w:r>
      <w:r>
        <w:t xml:space="preserve"> especially if the logos will end up too small or distract from other important pieces of information. The standard logo strip with the ESF logo on</w:t>
      </w:r>
      <w:r w:rsidR="00CD6293">
        <w:t xml:space="preserve"> (available on Owncloud)</w:t>
      </w:r>
      <w:r>
        <w:t xml:space="preserve">, has been approved for all official documents.  </w:t>
      </w:r>
    </w:p>
    <w:p w14:paraId="324E024D" w14:textId="77777777" w:rsidR="005A275F" w:rsidRDefault="005A275F" w:rsidP="005619E1"/>
    <w:p w14:paraId="390944C4" w14:textId="63554634" w:rsidR="005A275F" w:rsidRDefault="005A275F" w:rsidP="005619E1">
      <w:r>
        <w:t xml:space="preserve">There is also standard document format available on Owncloud which includes the logo strip which can be used for documents such as meeting minutes, press releases and any formal communications with external partners. </w:t>
      </w:r>
    </w:p>
    <w:p w14:paraId="2EA848A4" w14:textId="08F77CC5" w:rsidR="005A275F" w:rsidRDefault="005A275F" w:rsidP="005619E1"/>
    <w:p w14:paraId="7A60BDC3" w14:textId="43DA9614" w:rsidR="005A275F" w:rsidRPr="00CD6293" w:rsidRDefault="005A275F" w:rsidP="005619E1">
      <w:r>
        <w:t xml:space="preserve">If in doubt, please check with the marketing team prior to documents being printed or sent out.  </w:t>
      </w:r>
    </w:p>
    <w:p w14:paraId="43C5A165" w14:textId="77777777" w:rsidR="005A275F" w:rsidRDefault="005A275F" w:rsidP="005619E1"/>
    <w:p w14:paraId="5712BB38" w14:textId="77777777" w:rsidR="005A275F" w:rsidRDefault="005A275F" w:rsidP="005619E1"/>
    <w:p w14:paraId="066C39A5" w14:textId="5C2757D4" w:rsidR="004B70C0" w:rsidRDefault="004B70C0" w:rsidP="005619E1">
      <w:r w:rsidRPr="004B70C0">
        <w:t>Icons</w:t>
      </w:r>
      <w:r>
        <w:t xml:space="preserve"> and Brand Assets</w:t>
      </w:r>
    </w:p>
    <w:p w14:paraId="0EB2B8FA" w14:textId="55B1198A" w:rsidR="004B70C0" w:rsidRDefault="004B70C0" w:rsidP="005619E1"/>
    <w:p w14:paraId="4722C761" w14:textId="79460EA3" w:rsidR="004B70C0" w:rsidRDefault="004B70C0" w:rsidP="005619E1">
      <w:r w:rsidRPr="004B70C0">
        <w:t xml:space="preserve">All new and approved icons are available to use on marketing material and any workbooks being developed or edited. </w:t>
      </w:r>
      <w:r>
        <w:t xml:space="preserve"> (Raspberry and Green versions are in the owncloud folder for use on the relevant </w:t>
      </w:r>
      <w:r w:rsidR="005A275F">
        <w:t xml:space="preserve">colour coded </w:t>
      </w:r>
      <w:r>
        <w:t>workbooks</w:t>
      </w:r>
      <w:r w:rsidR="005A275F">
        <w:t>)</w:t>
      </w:r>
      <w:r>
        <w:t>.</w:t>
      </w:r>
    </w:p>
    <w:p w14:paraId="0264642B" w14:textId="77777777" w:rsidR="004B70C0" w:rsidRDefault="004B70C0" w:rsidP="005619E1"/>
    <w:p w14:paraId="062DB9AC" w14:textId="64B0742A" w:rsidR="004B70C0" w:rsidRPr="004B70C0" w:rsidRDefault="004B70C0" w:rsidP="005619E1">
      <w:r>
        <w:rPr>
          <w:noProof/>
        </w:rPr>
        <w:lastRenderedPageBreak/>
        <w:drawing>
          <wp:inline distT="0" distB="0" distL="0" distR="0" wp14:anchorId="60656EA2" wp14:editId="393726AD">
            <wp:extent cx="5727700" cy="3574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 icons Yellow.eps"/>
                    <pic:cNvPicPr/>
                  </pic:nvPicPr>
                  <pic:blipFill>
                    <a:blip r:embed="rId21">
                      <a:extLst>
                        <a:ext uri="{28A0092B-C50C-407E-A947-70E740481C1C}">
                          <a14:useLocalDpi xmlns:a14="http://schemas.microsoft.com/office/drawing/2010/main" val="0"/>
                        </a:ext>
                      </a:extLst>
                    </a:blip>
                    <a:stretch>
                      <a:fillRect/>
                    </a:stretch>
                  </pic:blipFill>
                  <pic:spPr>
                    <a:xfrm>
                      <a:off x="0" y="0"/>
                      <a:ext cx="5727700" cy="3574415"/>
                    </a:xfrm>
                    <a:prstGeom prst="rect">
                      <a:avLst/>
                    </a:prstGeom>
                  </pic:spPr>
                </pic:pic>
              </a:graphicData>
            </a:graphic>
          </wp:inline>
        </w:drawing>
      </w:r>
      <w:r w:rsidRPr="004B70C0">
        <w:t xml:space="preserve"> </w:t>
      </w:r>
    </w:p>
    <w:p w14:paraId="4EC73F9F" w14:textId="4CE09E2A" w:rsidR="004B70C0" w:rsidRDefault="004B70C0" w:rsidP="005619E1"/>
    <w:p w14:paraId="60207E35" w14:textId="77777777" w:rsidR="004B70C0" w:rsidRDefault="004B70C0" w:rsidP="005619E1"/>
    <w:p w14:paraId="75009FC0" w14:textId="3F27A246" w:rsidR="004B70C0" w:rsidRDefault="005A275F" w:rsidP="005619E1">
      <w:r>
        <w:t xml:space="preserve">The existing man and woman icon are to be phased out to be replaced by the new icons below which are more consistent with the new branding. </w:t>
      </w:r>
    </w:p>
    <w:p w14:paraId="20424CFA" w14:textId="77777777" w:rsidR="004B70C0" w:rsidRDefault="004B70C0" w:rsidP="005619E1"/>
    <w:p w14:paraId="15E5BAD4" w14:textId="3406F8B7" w:rsidR="004B70C0" w:rsidRDefault="0090784D" w:rsidP="005619E1">
      <w:r>
        <w:rPr>
          <w:noProof/>
        </w:rPr>
        <w:lastRenderedPageBreak/>
        <w:drawing>
          <wp:inline distT="0" distB="0" distL="0" distR="0" wp14:anchorId="66E090E4" wp14:editId="78FAB8B1">
            <wp:extent cx="2679700" cy="748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n.pdf"/>
                    <pic:cNvPicPr/>
                  </pic:nvPicPr>
                  <pic:blipFill>
                    <a:blip r:embed="rId37">
                      <a:extLst>
                        <a:ext uri="{28A0092B-C50C-407E-A947-70E740481C1C}">
                          <a14:useLocalDpi xmlns:a14="http://schemas.microsoft.com/office/drawing/2010/main" val="0"/>
                        </a:ext>
                      </a:extLst>
                    </a:blip>
                    <a:stretch>
                      <a:fillRect/>
                    </a:stretch>
                  </pic:blipFill>
                  <pic:spPr>
                    <a:xfrm>
                      <a:off x="0" y="0"/>
                      <a:ext cx="2679700" cy="7480300"/>
                    </a:xfrm>
                    <a:prstGeom prst="rect">
                      <a:avLst/>
                    </a:prstGeom>
                  </pic:spPr>
                </pic:pic>
              </a:graphicData>
            </a:graphic>
          </wp:inline>
        </w:drawing>
      </w:r>
      <w:r>
        <w:rPr>
          <w:noProof/>
        </w:rPr>
        <w:drawing>
          <wp:inline distT="0" distB="0" distL="0" distR="0" wp14:anchorId="0A804512" wp14:editId="28BDC01B">
            <wp:extent cx="2578100" cy="627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man.pdf"/>
                    <pic:cNvPicPr/>
                  </pic:nvPicPr>
                  <pic:blipFill>
                    <a:blip r:embed="rId38">
                      <a:extLst>
                        <a:ext uri="{28A0092B-C50C-407E-A947-70E740481C1C}">
                          <a14:useLocalDpi xmlns:a14="http://schemas.microsoft.com/office/drawing/2010/main" val="0"/>
                        </a:ext>
                      </a:extLst>
                    </a:blip>
                    <a:stretch>
                      <a:fillRect/>
                    </a:stretch>
                  </pic:blipFill>
                  <pic:spPr>
                    <a:xfrm>
                      <a:off x="0" y="0"/>
                      <a:ext cx="2578100" cy="6273800"/>
                    </a:xfrm>
                    <a:prstGeom prst="rect">
                      <a:avLst/>
                    </a:prstGeom>
                  </pic:spPr>
                </pic:pic>
              </a:graphicData>
            </a:graphic>
          </wp:inline>
        </w:drawing>
      </w:r>
    </w:p>
    <w:sectPr w:rsidR="004B70C0" w:rsidSect="00322D27">
      <w:type w:val="continuous"/>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Joseph Mearman" w:date="2020-03-30T13:30:00Z" w:initials="JM">
    <w:p w14:paraId="5152CDFF" w14:textId="6AC32957" w:rsidR="00ED6685" w:rsidRDefault="00ED6685">
      <w:pPr>
        <w:pStyle w:val="CommentText"/>
      </w:pPr>
      <w:r>
        <w:rPr>
          <w:rStyle w:val="CommentReference"/>
        </w:rPr>
        <w:annotationRef/>
      </w:r>
      <w:r>
        <w:t>Add new version</w:t>
      </w:r>
    </w:p>
  </w:comment>
  <w:comment w:id="68" w:author="Joseph Mearman" w:date="2020-03-30T13:31:00Z" w:initials="JM">
    <w:p w14:paraId="7AE70A5C" w14:textId="16569BC2" w:rsidR="00ED6685" w:rsidRDefault="00ED6685">
      <w:pPr>
        <w:pStyle w:val="CommentText"/>
      </w:pPr>
      <w:r>
        <w:rPr>
          <w:rStyle w:val="CommentReference"/>
        </w:rPr>
        <w:annotationRef/>
      </w:r>
      <w:r>
        <w:t>Consider new version</w:t>
      </w:r>
    </w:p>
  </w:comment>
  <w:comment w:id="104" w:author="Joseph Mearman" w:date="2020-03-30T13:52:00Z" w:initials="JM">
    <w:p w14:paraId="09BD3651" w14:textId="53462604" w:rsidR="00DB72FE" w:rsidRDefault="00DB72FE">
      <w:pPr>
        <w:pStyle w:val="CommentText"/>
      </w:pPr>
      <w:r>
        <w:rPr>
          <w:rStyle w:val="CommentReference"/>
        </w:rPr>
        <w:annotationRef/>
      </w:r>
      <w:r>
        <w:t>Remove the tail!</w:t>
      </w:r>
      <w:bookmarkStart w:id="105" w:name="_GoBack"/>
      <w:bookmarkEnd w:id="10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52CDFF" w15:done="0"/>
  <w15:commentEx w15:paraId="7AE70A5C" w15:done="0"/>
  <w15:commentEx w15:paraId="09BD36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52CDFF" w16cid:durableId="222C7311"/>
  <w16cid:commentId w16cid:paraId="7AE70A5C" w16cid:durableId="222C732A"/>
  <w16cid:commentId w16cid:paraId="09BD3651" w16cid:durableId="222C78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4B636" w14:textId="77777777" w:rsidR="00391FCA" w:rsidRDefault="00391FCA" w:rsidP="005619E1">
      <w:r>
        <w:separator/>
      </w:r>
    </w:p>
  </w:endnote>
  <w:endnote w:type="continuationSeparator" w:id="0">
    <w:p w14:paraId="2C98129C" w14:textId="77777777" w:rsidR="00391FCA" w:rsidRDefault="00391FCA" w:rsidP="00561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riol Bold">
    <w:panose1 w:val="02000506040000020003"/>
    <w:charset w:val="00"/>
    <w:family w:val="modern"/>
    <w:notTrueType/>
    <w:pitch w:val="variable"/>
    <w:sig w:usb0="8000002F" w:usb1="40000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266986"/>
      <w:docPartObj>
        <w:docPartGallery w:val="Page Numbers (Bottom of Page)"/>
        <w:docPartUnique/>
      </w:docPartObj>
    </w:sdtPr>
    <w:sdtEndPr/>
    <w:sdtContent>
      <w:sdt>
        <w:sdtPr>
          <w:id w:val="626131348"/>
          <w:docPartObj>
            <w:docPartGallery w:val="Page Numbers (Top of Page)"/>
            <w:docPartUnique/>
          </w:docPartObj>
        </w:sdtPr>
        <w:sdtEndPr/>
        <w:sdtContent>
          <w:p w14:paraId="1F467BE6" w14:textId="68B51690" w:rsidR="00FF0251" w:rsidRPr="006E24D0" w:rsidRDefault="00FF0251" w:rsidP="00552529">
            <w:pPr>
              <w:pStyle w:val="Footer"/>
              <w:jc w:val="right"/>
            </w:pPr>
            <w:r w:rsidRPr="006E24D0">
              <w:t xml:space="preserve">Page </w:t>
            </w:r>
            <w:r w:rsidRPr="006E24D0">
              <w:fldChar w:fldCharType="begin"/>
            </w:r>
            <w:r w:rsidRPr="006E24D0">
              <w:instrText xml:space="preserve"> PAGE </w:instrText>
            </w:r>
            <w:r w:rsidRPr="006E24D0">
              <w:fldChar w:fldCharType="separate"/>
            </w:r>
            <w:r w:rsidRPr="006E24D0">
              <w:rPr>
                <w:noProof/>
              </w:rPr>
              <w:t>2</w:t>
            </w:r>
            <w:r w:rsidRPr="006E24D0">
              <w:fldChar w:fldCharType="end"/>
            </w:r>
            <w:r w:rsidRPr="006E24D0">
              <w:t xml:space="preserve"> of </w:t>
            </w:r>
            <w:r w:rsidR="00391FCA">
              <w:fldChar w:fldCharType="begin"/>
            </w:r>
            <w:r w:rsidR="00391FCA">
              <w:instrText xml:space="preserve"> NUMPAGES  </w:instrText>
            </w:r>
            <w:r w:rsidR="00391FCA">
              <w:fldChar w:fldCharType="separate"/>
            </w:r>
            <w:r w:rsidRPr="006E24D0">
              <w:rPr>
                <w:noProof/>
              </w:rPr>
              <w:t>2</w:t>
            </w:r>
            <w:r w:rsidR="00391FCA">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0409590"/>
      <w:docPartObj>
        <w:docPartGallery w:val="Page Numbers (Bottom of Page)"/>
        <w:docPartUnique/>
      </w:docPartObj>
    </w:sdtPr>
    <w:sdtEndPr/>
    <w:sdtContent>
      <w:sdt>
        <w:sdtPr>
          <w:id w:val="1901316349"/>
          <w:docPartObj>
            <w:docPartGallery w:val="Page Numbers (Top of Page)"/>
            <w:docPartUnique/>
          </w:docPartObj>
        </w:sdtPr>
        <w:sdtEndPr/>
        <w:sdtContent>
          <w:p w14:paraId="2BC2B2EA" w14:textId="2B189266" w:rsidR="00FF0251" w:rsidRPr="006E24D0" w:rsidRDefault="00FF0251" w:rsidP="001D007E">
            <w:pPr>
              <w:pStyle w:val="Footer"/>
              <w:jc w:val="right"/>
            </w:pPr>
            <w:r w:rsidRPr="006E24D0">
              <w:t xml:space="preserve">Page </w:t>
            </w:r>
            <w:r w:rsidRPr="006E24D0">
              <w:fldChar w:fldCharType="begin"/>
            </w:r>
            <w:r w:rsidRPr="006E24D0">
              <w:instrText xml:space="preserve"> PAGE </w:instrText>
            </w:r>
            <w:r w:rsidRPr="006E24D0">
              <w:fldChar w:fldCharType="separate"/>
            </w:r>
            <w:r>
              <w:t>2</w:t>
            </w:r>
            <w:r w:rsidRPr="006E24D0">
              <w:fldChar w:fldCharType="end"/>
            </w:r>
            <w:r w:rsidRPr="006E24D0">
              <w:t xml:space="preserve"> of </w:t>
            </w:r>
            <w:r w:rsidR="00391FCA">
              <w:fldChar w:fldCharType="begin"/>
            </w:r>
            <w:r w:rsidR="00391FCA">
              <w:instrText xml:space="preserve"> NUMPAGES  </w:instrText>
            </w:r>
            <w:r w:rsidR="00391FCA">
              <w:fldChar w:fldCharType="separate"/>
            </w:r>
            <w:r>
              <w:t>6</w:t>
            </w:r>
            <w:r w:rsidR="00391FCA">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E9553" w14:textId="77777777" w:rsidR="00391FCA" w:rsidRDefault="00391FCA" w:rsidP="005619E1">
      <w:r>
        <w:separator/>
      </w:r>
    </w:p>
  </w:footnote>
  <w:footnote w:type="continuationSeparator" w:id="0">
    <w:p w14:paraId="670C42D6" w14:textId="77777777" w:rsidR="00391FCA" w:rsidRDefault="00391FCA" w:rsidP="00561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FF0251" w14:paraId="009F49F1" w14:textId="77777777" w:rsidTr="00143236">
      <w:tc>
        <w:tcPr>
          <w:tcW w:w="4505" w:type="dxa"/>
          <w:vAlign w:val="center"/>
        </w:tcPr>
        <w:p w14:paraId="20E820B6" w14:textId="77777777" w:rsidR="00FF0251" w:rsidRDefault="00FF0251" w:rsidP="001D007E">
          <w:pPr>
            <w:pStyle w:val="Header"/>
            <w:spacing w:after="0"/>
          </w:pPr>
          <w:r>
            <w:rPr>
              <w:noProof/>
            </w:rPr>
            <w:drawing>
              <wp:inline distT="0" distB="0" distL="0" distR="0" wp14:anchorId="487D13F0" wp14:editId="0172C7EA">
                <wp:extent cx="1219200" cy="19303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5309" cy="219333"/>
                        </a:xfrm>
                        <a:prstGeom prst="rect">
                          <a:avLst/>
                        </a:prstGeom>
                        <a:noFill/>
                        <a:ln>
                          <a:noFill/>
                        </a:ln>
                      </pic:spPr>
                    </pic:pic>
                  </a:graphicData>
                </a:graphic>
              </wp:inline>
            </w:drawing>
          </w:r>
        </w:p>
      </w:tc>
      <w:tc>
        <w:tcPr>
          <w:tcW w:w="4505" w:type="dxa"/>
          <w:vAlign w:val="center"/>
        </w:tcPr>
        <w:p w14:paraId="043BAE6D" w14:textId="77777777" w:rsidR="00FF0251" w:rsidRPr="001D007E" w:rsidRDefault="00FF0251" w:rsidP="001D007E">
          <w:pPr>
            <w:pStyle w:val="Header"/>
            <w:spacing w:after="0"/>
            <w:jc w:val="right"/>
            <w:rPr>
              <w:rFonts w:ascii="Arial Rounded MT Bold" w:hAnsi="Arial Rounded MT Bold"/>
            </w:rPr>
          </w:pPr>
          <w:r w:rsidRPr="001D007E">
            <w:rPr>
              <w:rFonts w:ascii="Arial Rounded MT Bold" w:hAnsi="Arial Rounded MT Bold"/>
            </w:rPr>
            <w:t>Brand guidelines</w:t>
          </w:r>
        </w:p>
      </w:tc>
    </w:tr>
  </w:tbl>
  <w:p w14:paraId="69B5071D" w14:textId="3524A87F" w:rsidR="00FF0251" w:rsidRPr="001D007E" w:rsidRDefault="00FF0251" w:rsidP="001D00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FF0251" w14:paraId="619171A7" w14:textId="77777777" w:rsidTr="001D007E">
      <w:tc>
        <w:tcPr>
          <w:tcW w:w="4505" w:type="dxa"/>
          <w:vAlign w:val="center"/>
        </w:tcPr>
        <w:p w14:paraId="69642485" w14:textId="77777777" w:rsidR="00FF0251" w:rsidRDefault="00FF0251" w:rsidP="001D007E">
          <w:pPr>
            <w:pStyle w:val="Header"/>
            <w:spacing w:after="0"/>
          </w:pPr>
          <w:r>
            <w:rPr>
              <w:noProof/>
            </w:rPr>
            <w:drawing>
              <wp:inline distT="0" distB="0" distL="0" distR="0" wp14:anchorId="6578DB17" wp14:editId="6879EBC0">
                <wp:extent cx="1219200" cy="19303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5309" cy="219333"/>
                        </a:xfrm>
                        <a:prstGeom prst="rect">
                          <a:avLst/>
                        </a:prstGeom>
                        <a:noFill/>
                        <a:ln>
                          <a:noFill/>
                        </a:ln>
                      </pic:spPr>
                    </pic:pic>
                  </a:graphicData>
                </a:graphic>
              </wp:inline>
            </w:drawing>
          </w:r>
        </w:p>
      </w:tc>
      <w:tc>
        <w:tcPr>
          <w:tcW w:w="4505" w:type="dxa"/>
          <w:vAlign w:val="center"/>
        </w:tcPr>
        <w:p w14:paraId="41D9F4CF" w14:textId="77777777" w:rsidR="00FF0251" w:rsidRPr="001D007E" w:rsidRDefault="00FF0251" w:rsidP="001D007E">
          <w:pPr>
            <w:pStyle w:val="Header"/>
            <w:spacing w:after="0"/>
            <w:jc w:val="right"/>
            <w:rPr>
              <w:rFonts w:ascii="Arial Rounded MT Bold" w:hAnsi="Arial Rounded MT Bold"/>
            </w:rPr>
          </w:pPr>
          <w:r w:rsidRPr="001D007E">
            <w:rPr>
              <w:rFonts w:ascii="Arial Rounded MT Bold" w:hAnsi="Arial Rounded MT Bold"/>
            </w:rPr>
            <w:t>Brand guidelines</w:t>
          </w:r>
        </w:p>
      </w:tc>
    </w:tr>
  </w:tbl>
  <w:p w14:paraId="29DC7D33" w14:textId="0A2D7FA7" w:rsidR="00FF0251" w:rsidRPr="001D007E" w:rsidRDefault="00FF0251" w:rsidP="001D007E">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60261"/>
    <w:multiLevelType w:val="hybridMultilevel"/>
    <w:tmpl w:val="DA6C0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E548AA"/>
    <w:multiLevelType w:val="hybridMultilevel"/>
    <w:tmpl w:val="EC66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90A91"/>
    <w:multiLevelType w:val="multilevel"/>
    <w:tmpl w:val="39524A9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seph Mearman">
    <w15:presenceInfo w15:providerId="Windows Live" w15:userId="a07e515720ee73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0C0"/>
    <w:rsid w:val="00002F14"/>
    <w:rsid w:val="00012656"/>
    <w:rsid w:val="000700A2"/>
    <w:rsid w:val="000A209D"/>
    <w:rsid w:val="000F7A1C"/>
    <w:rsid w:val="00126B94"/>
    <w:rsid w:val="00143236"/>
    <w:rsid w:val="00146211"/>
    <w:rsid w:val="001605D8"/>
    <w:rsid w:val="00171D72"/>
    <w:rsid w:val="00190A45"/>
    <w:rsid w:val="001933F5"/>
    <w:rsid w:val="001C739C"/>
    <w:rsid w:val="001D007E"/>
    <w:rsid w:val="001E091A"/>
    <w:rsid w:val="001F63B1"/>
    <w:rsid w:val="002103B9"/>
    <w:rsid w:val="002A688C"/>
    <w:rsid w:val="002C58FA"/>
    <w:rsid w:val="00322D27"/>
    <w:rsid w:val="00362B5F"/>
    <w:rsid w:val="00391FCA"/>
    <w:rsid w:val="003978A3"/>
    <w:rsid w:val="003C062E"/>
    <w:rsid w:val="003D63EF"/>
    <w:rsid w:val="003F27CB"/>
    <w:rsid w:val="003F79AC"/>
    <w:rsid w:val="00411D18"/>
    <w:rsid w:val="00450FA6"/>
    <w:rsid w:val="00453797"/>
    <w:rsid w:val="0045534A"/>
    <w:rsid w:val="0047450D"/>
    <w:rsid w:val="0048044E"/>
    <w:rsid w:val="00481C4C"/>
    <w:rsid w:val="004B70C0"/>
    <w:rsid w:val="004C4496"/>
    <w:rsid w:val="005329BC"/>
    <w:rsid w:val="0054087D"/>
    <w:rsid w:val="00552529"/>
    <w:rsid w:val="005619E1"/>
    <w:rsid w:val="00587786"/>
    <w:rsid w:val="005A275F"/>
    <w:rsid w:val="005A5D9D"/>
    <w:rsid w:val="005B2587"/>
    <w:rsid w:val="005D09C8"/>
    <w:rsid w:val="005D3EE5"/>
    <w:rsid w:val="00620B7C"/>
    <w:rsid w:val="00622294"/>
    <w:rsid w:val="00695F62"/>
    <w:rsid w:val="006B17ED"/>
    <w:rsid w:val="006E24D0"/>
    <w:rsid w:val="006E2C76"/>
    <w:rsid w:val="006E6B52"/>
    <w:rsid w:val="006F3DC9"/>
    <w:rsid w:val="006F65EA"/>
    <w:rsid w:val="007265E5"/>
    <w:rsid w:val="00733015"/>
    <w:rsid w:val="0074446D"/>
    <w:rsid w:val="00761F89"/>
    <w:rsid w:val="007629BC"/>
    <w:rsid w:val="0077269C"/>
    <w:rsid w:val="00774B56"/>
    <w:rsid w:val="007A448F"/>
    <w:rsid w:val="007C2FA1"/>
    <w:rsid w:val="007C3101"/>
    <w:rsid w:val="007E396C"/>
    <w:rsid w:val="007F461A"/>
    <w:rsid w:val="00800A7B"/>
    <w:rsid w:val="00804FE4"/>
    <w:rsid w:val="00825588"/>
    <w:rsid w:val="00826A85"/>
    <w:rsid w:val="0087408E"/>
    <w:rsid w:val="00883BB9"/>
    <w:rsid w:val="008B071E"/>
    <w:rsid w:val="008B6B9A"/>
    <w:rsid w:val="008E3DAE"/>
    <w:rsid w:val="0090784D"/>
    <w:rsid w:val="00912387"/>
    <w:rsid w:val="0098771B"/>
    <w:rsid w:val="00990CFE"/>
    <w:rsid w:val="009A413B"/>
    <w:rsid w:val="009D6608"/>
    <w:rsid w:val="009F0429"/>
    <w:rsid w:val="00A17027"/>
    <w:rsid w:val="00A30381"/>
    <w:rsid w:val="00A316A0"/>
    <w:rsid w:val="00A61910"/>
    <w:rsid w:val="00A96C61"/>
    <w:rsid w:val="00A9788D"/>
    <w:rsid w:val="00AA2E9E"/>
    <w:rsid w:val="00AB3B97"/>
    <w:rsid w:val="00AE0C09"/>
    <w:rsid w:val="00AE4AAF"/>
    <w:rsid w:val="00AE78AD"/>
    <w:rsid w:val="00AF473A"/>
    <w:rsid w:val="00B042FB"/>
    <w:rsid w:val="00B3024F"/>
    <w:rsid w:val="00B616FB"/>
    <w:rsid w:val="00B65FFD"/>
    <w:rsid w:val="00B72A26"/>
    <w:rsid w:val="00B83695"/>
    <w:rsid w:val="00BA1030"/>
    <w:rsid w:val="00BA52C1"/>
    <w:rsid w:val="00C576D1"/>
    <w:rsid w:val="00CC37F9"/>
    <w:rsid w:val="00CD6293"/>
    <w:rsid w:val="00CF03FE"/>
    <w:rsid w:val="00D306AC"/>
    <w:rsid w:val="00D43F68"/>
    <w:rsid w:val="00D83513"/>
    <w:rsid w:val="00D933FA"/>
    <w:rsid w:val="00DA016C"/>
    <w:rsid w:val="00DA5BB9"/>
    <w:rsid w:val="00DB4C83"/>
    <w:rsid w:val="00DB72FE"/>
    <w:rsid w:val="00E0574C"/>
    <w:rsid w:val="00E06F3F"/>
    <w:rsid w:val="00E370AE"/>
    <w:rsid w:val="00E4545A"/>
    <w:rsid w:val="00E5792E"/>
    <w:rsid w:val="00E6245A"/>
    <w:rsid w:val="00E62F03"/>
    <w:rsid w:val="00E65828"/>
    <w:rsid w:val="00E72BD7"/>
    <w:rsid w:val="00E817E2"/>
    <w:rsid w:val="00E82BA0"/>
    <w:rsid w:val="00E87210"/>
    <w:rsid w:val="00E91A0E"/>
    <w:rsid w:val="00EA0A24"/>
    <w:rsid w:val="00EA4848"/>
    <w:rsid w:val="00ED6685"/>
    <w:rsid w:val="00EE1882"/>
    <w:rsid w:val="00EE50F3"/>
    <w:rsid w:val="00F5677C"/>
    <w:rsid w:val="00F61DEC"/>
    <w:rsid w:val="00F67932"/>
    <w:rsid w:val="00F747A2"/>
    <w:rsid w:val="00F75665"/>
    <w:rsid w:val="00FB2697"/>
    <w:rsid w:val="00FC18D5"/>
    <w:rsid w:val="00FE0D32"/>
    <w:rsid w:val="00FF0251"/>
    <w:rsid w:val="00FF61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E5949"/>
  <w15:chartTrackingRefBased/>
  <w15:docId w15:val="{84468FDA-4174-4074-9130-8DFB50450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19E1"/>
    <w:pPr>
      <w:spacing w:after="240"/>
    </w:pPr>
  </w:style>
  <w:style w:type="paragraph" w:styleId="Heading1">
    <w:name w:val="heading 1"/>
    <w:basedOn w:val="Normal"/>
    <w:next w:val="Normal"/>
    <w:link w:val="Heading1Char"/>
    <w:uiPriority w:val="9"/>
    <w:qFormat/>
    <w:rsid w:val="00F61DEC"/>
    <w:pPr>
      <w:keepNext/>
      <w:keepLines/>
      <w:numPr>
        <w:numId w:val="3"/>
      </w:numPr>
      <w:spacing w:before="240" w:after="0"/>
      <w:outlineLvl w:val="0"/>
    </w:pPr>
    <w:rPr>
      <w:rFonts w:ascii="Arial Rounded MT Bold" w:eastAsiaTheme="majorEastAsia" w:hAnsi="Arial Rounded MT Bold" w:cstheme="majorBidi"/>
      <w:color w:val="000000" w:themeColor="text1"/>
      <w:sz w:val="36"/>
      <w:szCs w:val="32"/>
    </w:rPr>
  </w:style>
  <w:style w:type="paragraph" w:styleId="Heading2">
    <w:name w:val="heading 2"/>
    <w:basedOn w:val="Heading1"/>
    <w:next w:val="Normal"/>
    <w:link w:val="Heading2Char"/>
    <w:uiPriority w:val="9"/>
    <w:unhideWhenUsed/>
    <w:qFormat/>
    <w:rsid w:val="00F61DEC"/>
    <w:pPr>
      <w:numPr>
        <w:ilvl w:val="1"/>
      </w:numPr>
      <w:outlineLvl w:val="1"/>
    </w:pPr>
    <w:rPr>
      <w:sz w:val="34"/>
      <w:szCs w:val="26"/>
    </w:rPr>
  </w:style>
  <w:style w:type="paragraph" w:styleId="Heading3">
    <w:name w:val="heading 3"/>
    <w:basedOn w:val="Normal"/>
    <w:next w:val="Normal"/>
    <w:link w:val="Heading3Char"/>
    <w:autoRedefine/>
    <w:uiPriority w:val="9"/>
    <w:unhideWhenUsed/>
    <w:qFormat/>
    <w:rsid w:val="00F747A2"/>
    <w:pPr>
      <w:keepNext/>
      <w:keepLines/>
      <w:spacing w:before="240" w:after="0"/>
      <w:outlineLvl w:val="2"/>
    </w:pPr>
    <w:rPr>
      <w:rFonts w:ascii="Arial Rounded MT Bold" w:eastAsiaTheme="majorEastAsia" w:hAnsi="Arial Rounded MT Bold" w:cstheme="majorBidi"/>
      <w:color w:val="000000" w:themeColor="text1"/>
      <w:sz w:val="32"/>
    </w:rPr>
  </w:style>
  <w:style w:type="paragraph" w:styleId="Heading4">
    <w:name w:val="heading 4"/>
    <w:basedOn w:val="Normal"/>
    <w:next w:val="Normal"/>
    <w:link w:val="Heading4Char"/>
    <w:autoRedefine/>
    <w:uiPriority w:val="9"/>
    <w:unhideWhenUsed/>
    <w:qFormat/>
    <w:rsid w:val="00FB2697"/>
    <w:pPr>
      <w:keepNext/>
      <w:keepLines/>
      <w:spacing w:before="240" w:after="0"/>
      <w:outlineLvl w:val="3"/>
    </w:pPr>
    <w:rPr>
      <w:rFonts w:ascii="Arial Rounded MT Bold" w:eastAsiaTheme="majorEastAsia" w:hAnsi="Arial Rounded MT Bold" w:cstheme="majorBidi"/>
      <w:iCs/>
      <w:color w:val="000000" w:themeColor="text1"/>
      <w:sz w:val="30"/>
    </w:rPr>
  </w:style>
  <w:style w:type="paragraph" w:styleId="Heading5">
    <w:name w:val="heading 5"/>
    <w:basedOn w:val="Normal"/>
    <w:next w:val="Normal"/>
    <w:link w:val="Heading5Char"/>
    <w:autoRedefine/>
    <w:uiPriority w:val="9"/>
    <w:unhideWhenUsed/>
    <w:qFormat/>
    <w:rsid w:val="006F65EA"/>
    <w:pPr>
      <w:keepNext/>
      <w:keepLines/>
      <w:spacing w:before="240" w:after="0"/>
      <w:outlineLvl w:val="4"/>
    </w:pPr>
    <w:rPr>
      <w:rFonts w:ascii="Arial Rounded MT Bold" w:eastAsiaTheme="majorEastAsia" w:hAnsi="Arial Rounded MT Bold" w:cstheme="majorBidi"/>
      <w:color w:val="000000" w:themeColor="text1"/>
      <w:sz w:val="28"/>
    </w:rPr>
  </w:style>
  <w:style w:type="paragraph" w:styleId="Heading6">
    <w:name w:val="heading 6"/>
    <w:basedOn w:val="Normal"/>
    <w:next w:val="Normal"/>
    <w:link w:val="Heading6Char"/>
    <w:uiPriority w:val="9"/>
    <w:unhideWhenUsed/>
    <w:qFormat/>
    <w:rsid w:val="006F65EA"/>
    <w:pPr>
      <w:keepNext/>
      <w:keepLines/>
      <w:spacing w:before="40" w:after="0"/>
      <w:outlineLvl w:val="5"/>
    </w:pPr>
    <w:rPr>
      <w:rFonts w:ascii="Arial Rounded MT Bold" w:eastAsiaTheme="majorEastAsia" w:hAnsi="Arial Rounded MT Bold" w:cstheme="majorBidi"/>
      <w:color w:val="000000" w:themeColor="text1"/>
    </w:rPr>
  </w:style>
  <w:style w:type="paragraph" w:styleId="Heading7">
    <w:name w:val="heading 7"/>
    <w:basedOn w:val="Normal"/>
    <w:next w:val="Normal"/>
    <w:link w:val="Heading7Char"/>
    <w:autoRedefine/>
    <w:uiPriority w:val="9"/>
    <w:unhideWhenUsed/>
    <w:qFormat/>
    <w:rsid w:val="00E65828"/>
    <w:pPr>
      <w:keepNext/>
      <w:keepLines/>
      <w:spacing w:before="40" w:after="0"/>
      <w:outlineLvl w:val="6"/>
    </w:pPr>
    <w:rPr>
      <w:rFonts w:ascii="Arial Rounded MT Bold" w:eastAsiaTheme="majorEastAsia" w:hAnsi="Arial Rounded MT Bold" w:cstheme="majorBidi"/>
      <w:i/>
      <w:iCs/>
      <w:color w:val="000000" w:themeColor="text1"/>
    </w:rPr>
  </w:style>
  <w:style w:type="paragraph" w:styleId="Heading8">
    <w:name w:val="heading 8"/>
    <w:basedOn w:val="Normal"/>
    <w:next w:val="Normal"/>
    <w:link w:val="Heading8Char"/>
    <w:uiPriority w:val="9"/>
    <w:unhideWhenUsed/>
    <w:qFormat/>
    <w:rsid w:val="00E6582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0C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70C0"/>
    <w:rPr>
      <w:rFonts w:ascii="Times New Roman" w:hAnsi="Times New Roman" w:cs="Times New Roman"/>
      <w:sz w:val="18"/>
      <w:szCs w:val="18"/>
    </w:rPr>
  </w:style>
  <w:style w:type="paragraph" w:styleId="ListParagraph">
    <w:name w:val="List Paragraph"/>
    <w:basedOn w:val="Normal"/>
    <w:uiPriority w:val="34"/>
    <w:qFormat/>
    <w:rsid w:val="00CD6293"/>
    <w:pPr>
      <w:ind w:left="720"/>
      <w:contextualSpacing/>
    </w:pPr>
  </w:style>
  <w:style w:type="table" w:styleId="TableGrid">
    <w:name w:val="Table Grid"/>
    <w:basedOn w:val="TableNormal"/>
    <w:uiPriority w:val="39"/>
    <w:rsid w:val="00761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103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3B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103B9"/>
    <w:pPr>
      <w:tabs>
        <w:tab w:val="center" w:pos="4513"/>
        <w:tab w:val="right" w:pos="9026"/>
      </w:tabs>
    </w:pPr>
  </w:style>
  <w:style w:type="character" w:customStyle="1" w:styleId="HeaderChar">
    <w:name w:val="Header Char"/>
    <w:basedOn w:val="DefaultParagraphFont"/>
    <w:link w:val="Header"/>
    <w:uiPriority w:val="99"/>
    <w:rsid w:val="002103B9"/>
  </w:style>
  <w:style w:type="paragraph" w:styleId="Footer">
    <w:name w:val="footer"/>
    <w:basedOn w:val="Normal"/>
    <w:link w:val="FooterChar"/>
    <w:uiPriority w:val="99"/>
    <w:unhideWhenUsed/>
    <w:rsid w:val="002103B9"/>
    <w:pPr>
      <w:tabs>
        <w:tab w:val="center" w:pos="4513"/>
        <w:tab w:val="right" w:pos="9026"/>
      </w:tabs>
    </w:pPr>
  </w:style>
  <w:style w:type="character" w:customStyle="1" w:styleId="FooterChar">
    <w:name w:val="Footer Char"/>
    <w:basedOn w:val="DefaultParagraphFont"/>
    <w:link w:val="Footer"/>
    <w:uiPriority w:val="99"/>
    <w:rsid w:val="002103B9"/>
  </w:style>
  <w:style w:type="character" w:customStyle="1" w:styleId="Heading1Char">
    <w:name w:val="Heading 1 Char"/>
    <w:basedOn w:val="DefaultParagraphFont"/>
    <w:link w:val="Heading1"/>
    <w:uiPriority w:val="9"/>
    <w:rsid w:val="00F61DEC"/>
    <w:rPr>
      <w:rFonts w:ascii="Arial Rounded MT Bold" w:eastAsiaTheme="majorEastAsia" w:hAnsi="Arial Rounded MT Bold" w:cstheme="majorBidi"/>
      <w:color w:val="000000" w:themeColor="text1"/>
      <w:sz w:val="36"/>
      <w:szCs w:val="32"/>
    </w:rPr>
  </w:style>
  <w:style w:type="character" w:customStyle="1" w:styleId="Heading2Char">
    <w:name w:val="Heading 2 Char"/>
    <w:basedOn w:val="DefaultParagraphFont"/>
    <w:link w:val="Heading2"/>
    <w:uiPriority w:val="9"/>
    <w:rsid w:val="00F61DEC"/>
    <w:rPr>
      <w:rFonts w:ascii="Arial Rounded MT Bold" w:eastAsiaTheme="majorEastAsia" w:hAnsi="Arial Rounded MT Bold" w:cstheme="majorBidi"/>
      <w:color w:val="000000" w:themeColor="text1"/>
      <w:sz w:val="34"/>
      <w:szCs w:val="26"/>
    </w:rPr>
  </w:style>
  <w:style w:type="paragraph" w:styleId="Subtitle">
    <w:name w:val="Subtitle"/>
    <w:basedOn w:val="Normal"/>
    <w:next w:val="Normal"/>
    <w:link w:val="SubtitleChar"/>
    <w:uiPriority w:val="11"/>
    <w:qFormat/>
    <w:rsid w:val="005619E1"/>
    <w:pPr>
      <w:numPr>
        <w:ilvl w:val="1"/>
      </w:numPr>
      <w:spacing w:after="160"/>
    </w:pPr>
    <w:rPr>
      <w:rFonts w:ascii="Bariol Bold" w:eastAsiaTheme="minorEastAsia" w:hAnsi="Bariol Bold"/>
      <w:color w:val="3F3F3E"/>
      <w:spacing w:val="15"/>
      <w:sz w:val="22"/>
      <w:szCs w:val="22"/>
    </w:rPr>
  </w:style>
  <w:style w:type="character" w:customStyle="1" w:styleId="SubtitleChar">
    <w:name w:val="Subtitle Char"/>
    <w:basedOn w:val="DefaultParagraphFont"/>
    <w:link w:val="Subtitle"/>
    <w:uiPriority w:val="11"/>
    <w:rsid w:val="005619E1"/>
    <w:rPr>
      <w:rFonts w:ascii="Bariol Bold" w:eastAsiaTheme="minorEastAsia" w:hAnsi="Bariol Bold"/>
      <w:color w:val="3F3F3E"/>
      <w:spacing w:val="15"/>
      <w:sz w:val="22"/>
      <w:szCs w:val="22"/>
    </w:rPr>
  </w:style>
  <w:style w:type="character" w:customStyle="1" w:styleId="Heading3Char">
    <w:name w:val="Heading 3 Char"/>
    <w:basedOn w:val="DefaultParagraphFont"/>
    <w:link w:val="Heading3"/>
    <w:uiPriority w:val="9"/>
    <w:rsid w:val="00F747A2"/>
    <w:rPr>
      <w:rFonts w:ascii="Arial Rounded MT Bold" w:eastAsiaTheme="majorEastAsia" w:hAnsi="Arial Rounded MT Bold" w:cstheme="majorBidi"/>
      <w:color w:val="000000" w:themeColor="text1"/>
      <w:sz w:val="32"/>
    </w:rPr>
  </w:style>
  <w:style w:type="character" w:customStyle="1" w:styleId="Heading4Char">
    <w:name w:val="Heading 4 Char"/>
    <w:basedOn w:val="DefaultParagraphFont"/>
    <w:link w:val="Heading4"/>
    <w:uiPriority w:val="9"/>
    <w:rsid w:val="00FB2697"/>
    <w:rPr>
      <w:rFonts w:ascii="Arial Rounded MT Bold" w:eastAsiaTheme="majorEastAsia" w:hAnsi="Arial Rounded MT Bold" w:cstheme="majorBidi"/>
      <w:iCs/>
      <w:color w:val="000000" w:themeColor="text1"/>
      <w:sz w:val="30"/>
    </w:rPr>
  </w:style>
  <w:style w:type="character" w:customStyle="1" w:styleId="Heading5Char">
    <w:name w:val="Heading 5 Char"/>
    <w:basedOn w:val="DefaultParagraphFont"/>
    <w:link w:val="Heading5"/>
    <w:uiPriority w:val="9"/>
    <w:rsid w:val="006F65EA"/>
    <w:rPr>
      <w:rFonts w:ascii="Arial Rounded MT Bold" w:eastAsiaTheme="majorEastAsia" w:hAnsi="Arial Rounded MT Bold" w:cstheme="majorBidi"/>
      <w:color w:val="000000" w:themeColor="text1"/>
      <w:sz w:val="28"/>
    </w:rPr>
  </w:style>
  <w:style w:type="character" w:customStyle="1" w:styleId="Heading6Char">
    <w:name w:val="Heading 6 Char"/>
    <w:basedOn w:val="DefaultParagraphFont"/>
    <w:link w:val="Heading6"/>
    <w:uiPriority w:val="9"/>
    <w:rsid w:val="006F65EA"/>
    <w:rPr>
      <w:rFonts w:ascii="Arial Rounded MT Bold" w:eastAsiaTheme="majorEastAsia" w:hAnsi="Arial Rounded MT Bold" w:cstheme="majorBidi"/>
      <w:color w:val="000000" w:themeColor="text1"/>
    </w:rPr>
  </w:style>
  <w:style w:type="character" w:customStyle="1" w:styleId="Heading7Char">
    <w:name w:val="Heading 7 Char"/>
    <w:basedOn w:val="DefaultParagraphFont"/>
    <w:link w:val="Heading7"/>
    <w:uiPriority w:val="9"/>
    <w:rsid w:val="00E65828"/>
    <w:rPr>
      <w:rFonts w:ascii="Arial Rounded MT Bold" w:eastAsiaTheme="majorEastAsia" w:hAnsi="Arial Rounded MT Bold" w:cstheme="majorBidi"/>
      <w:i/>
      <w:iCs/>
      <w:color w:val="000000" w:themeColor="text1"/>
    </w:rPr>
  </w:style>
  <w:style w:type="character" w:customStyle="1" w:styleId="Heading8Char">
    <w:name w:val="Heading 8 Char"/>
    <w:basedOn w:val="DefaultParagraphFont"/>
    <w:link w:val="Heading8"/>
    <w:uiPriority w:val="9"/>
    <w:rsid w:val="00E65828"/>
    <w:rPr>
      <w:rFonts w:asciiTheme="majorHAnsi" w:eastAsiaTheme="majorEastAsia" w:hAnsiTheme="majorHAnsi" w:cstheme="majorBidi"/>
      <w:color w:val="272727" w:themeColor="text1" w:themeTint="D8"/>
      <w:sz w:val="21"/>
      <w:szCs w:val="21"/>
    </w:rPr>
  </w:style>
  <w:style w:type="paragraph" w:styleId="TOCHeading">
    <w:name w:val="TOC Heading"/>
    <w:basedOn w:val="Heading1"/>
    <w:next w:val="Normal"/>
    <w:uiPriority w:val="39"/>
    <w:unhideWhenUsed/>
    <w:qFormat/>
    <w:rsid w:val="00990CFE"/>
    <w:pPr>
      <w:spacing w:line="259" w:lineRule="auto"/>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990CFE"/>
    <w:pPr>
      <w:spacing w:after="100"/>
    </w:pPr>
  </w:style>
  <w:style w:type="paragraph" w:styleId="TOC2">
    <w:name w:val="toc 2"/>
    <w:basedOn w:val="Normal"/>
    <w:next w:val="Normal"/>
    <w:autoRedefine/>
    <w:uiPriority w:val="39"/>
    <w:unhideWhenUsed/>
    <w:rsid w:val="00990CFE"/>
    <w:pPr>
      <w:spacing w:after="100"/>
      <w:ind w:left="240"/>
    </w:pPr>
  </w:style>
  <w:style w:type="paragraph" w:styleId="TOC3">
    <w:name w:val="toc 3"/>
    <w:basedOn w:val="Normal"/>
    <w:next w:val="Normal"/>
    <w:autoRedefine/>
    <w:uiPriority w:val="39"/>
    <w:unhideWhenUsed/>
    <w:rsid w:val="00990CFE"/>
    <w:pPr>
      <w:spacing w:after="100"/>
      <w:ind w:left="480"/>
    </w:pPr>
  </w:style>
  <w:style w:type="character" w:styleId="Hyperlink">
    <w:name w:val="Hyperlink"/>
    <w:basedOn w:val="DefaultParagraphFont"/>
    <w:uiPriority w:val="99"/>
    <w:unhideWhenUsed/>
    <w:rsid w:val="00990CFE"/>
    <w:rPr>
      <w:color w:val="0563C1" w:themeColor="hyperlink"/>
      <w:u w:val="single"/>
    </w:rPr>
  </w:style>
  <w:style w:type="paragraph" w:styleId="NormalWeb">
    <w:name w:val="Normal (Web)"/>
    <w:basedOn w:val="Normal"/>
    <w:uiPriority w:val="99"/>
    <w:semiHidden/>
    <w:unhideWhenUsed/>
    <w:rsid w:val="005A5D9D"/>
    <w:pPr>
      <w:spacing w:before="100" w:beforeAutospacing="1" w:after="100" w:afterAutospacing="1"/>
    </w:pPr>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AE0C09"/>
    <w:rPr>
      <w:color w:val="954F72" w:themeColor="followedHyperlink"/>
      <w:u w:val="single"/>
    </w:rPr>
  </w:style>
  <w:style w:type="character" w:styleId="UnresolvedMention">
    <w:name w:val="Unresolved Mention"/>
    <w:basedOn w:val="DefaultParagraphFont"/>
    <w:uiPriority w:val="99"/>
    <w:semiHidden/>
    <w:unhideWhenUsed/>
    <w:rsid w:val="005D3EE5"/>
    <w:rPr>
      <w:color w:val="605E5C"/>
      <w:shd w:val="clear" w:color="auto" w:fill="E1DFDD"/>
    </w:rPr>
  </w:style>
  <w:style w:type="character" w:styleId="CommentReference">
    <w:name w:val="annotation reference"/>
    <w:basedOn w:val="DefaultParagraphFont"/>
    <w:uiPriority w:val="99"/>
    <w:semiHidden/>
    <w:unhideWhenUsed/>
    <w:rsid w:val="00ED6685"/>
    <w:rPr>
      <w:sz w:val="16"/>
      <w:szCs w:val="16"/>
    </w:rPr>
  </w:style>
  <w:style w:type="paragraph" w:styleId="CommentText">
    <w:name w:val="annotation text"/>
    <w:basedOn w:val="Normal"/>
    <w:link w:val="CommentTextChar"/>
    <w:uiPriority w:val="99"/>
    <w:semiHidden/>
    <w:unhideWhenUsed/>
    <w:rsid w:val="00ED6685"/>
    <w:rPr>
      <w:sz w:val="20"/>
      <w:szCs w:val="20"/>
    </w:rPr>
  </w:style>
  <w:style w:type="character" w:customStyle="1" w:styleId="CommentTextChar">
    <w:name w:val="Comment Text Char"/>
    <w:basedOn w:val="DefaultParagraphFont"/>
    <w:link w:val="CommentText"/>
    <w:uiPriority w:val="99"/>
    <w:semiHidden/>
    <w:rsid w:val="00ED6685"/>
    <w:rPr>
      <w:sz w:val="20"/>
      <w:szCs w:val="20"/>
    </w:rPr>
  </w:style>
  <w:style w:type="paragraph" w:styleId="CommentSubject">
    <w:name w:val="annotation subject"/>
    <w:basedOn w:val="CommentText"/>
    <w:next w:val="CommentText"/>
    <w:link w:val="CommentSubjectChar"/>
    <w:uiPriority w:val="99"/>
    <w:semiHidden/>
    <w:unhideWhenUsed/>
    <w:rsid w:val="00ED6685"/>
    <w:rPr>
      <w:b/>
      <w:bCs/>
    </w:rPr>
  </w:style>
  <w:style w:type="character" w:customStyle="1" w:styleId="CommentSubjectChar">
    <w:name w:val="Comment Subject Char"/>
    <w:basedOn w:val="CommentTextChar"/>
    <w:link w:val="CommentSubject"/>
    <w:uiPriority w:val="99"/>
    <w:semiHidden/>
    <w:rsid w:val="00ED668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507939">
      <w:bodyDiv w:val="1"/>
      <w:marLeft w:val="0"/>
      <w:marRight w:val="0"/>
      <w:marTop w:val="0"/>
      <w:marBottom w:val="0"/>
      <w:divBdr>
        <w:top w:val="none" w:sz="0" w:space="0" w:color="auto"/>
        <w:left w:val="none" w:sz="0" w:space="0" w:color="auto"/>
        <w:bottom w:val="none" w:sz="0" w:space="0" w:color="auto"/>
        <w:right w:val="none" w:sz="0" w:space="0" w:color="auto"/>
      </w:divBdr>
    </w:div>
    <w:div w:id="242029635">
      <w:bodyDiv w:val="1"/>
      <w:marLeft w:val="0"/>
      <w:marRight w:val="0"/>
      <w:marTop w:val="0"/>
      <w:marBottom w:val="0"/>
      <w:divBdr>
        <w:top w:val="none" w:sz="0" w:space="0" w:color="auto"/>
        <w:left w:val="none" w:sz="0" w:space="0" w:color="auto"/>
        <w:bottom w:val="none" w:sz="0" w:space="0" w:color="auto"/>
        <w:right w:val="none" w:sz="0" w:space="0" w:color="auto"/>
      </w:divBdr>
    </w:div>
    <w:div w:id="670525740">
      <w:bodyDiv w:val="1"/>
      <w:marLeft w:val="0"/>
      <w:marRight w:val="0"/>
      <w:marTop w:val="0"/>
      <w:marBottom w:val="0"/>
      <w:divBdr>
        <w:top w:val="none" w:sz="0" w:space="0" w:color="auto"/>
        <w:left w:val="none" w:sz="0" w:space="0" w:color="auto"/>
        <w:bottom w:val="none" w:sz="0" w:space="0" w:color="auto"/>
        <w:right w:val="none" w:sz="0" w:space="0" w:color="auto"/>
      </w:divBdr>
    </w:div>
    <w:div w:id="129737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microsoft.com/office/2011/relationships/commentsExtended" Target="commentsExtended.xml"/><Relationship Id="rId47" Type="http://schemas.openxmlformats.org/officeDocument/2006/relationships/hyperlink" Target="https://www.instagram.com/technocamps/"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hyperlink" Target="https://twitter.com/technocamps/status/1121664995773702144"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8.png"/><Relationship Id="rId95" Type="http://schemas.microsoft.com/office/2011/relationships/people" Target="people.xml"/><Relationship Id="rId22" Type="http://schemas.openxmlformats.org/officeDocument/2006/relationships/image" Target="media/image12.png"/><Relationship Id="rId27" Type="http://schemas.openxmlformats.org/officeDocument/2006/relationships/image" Target="media/image17.png"/><Relationship Id="rId43" Type="http://schemas.microsoft.com/office/2016/09/relationships/commentsIds" Target="commentsIds.xml"/><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www.technocamps.co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twitter.com/Technocamps/status/1121366139450294272" TargetMode="External"/><Relationship Id="rId93"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comments" Target="comments.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image" Target="media/image69.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facebook.com/Technocamps-292590887455314/" TargetMode="Externa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www.technocamps.com/" TargetMode="External"/><Relationship Id="rId52" Type="http://schemas.openxmlformats.org/officeDocument/2006/relationships/hyperlink" Target="https://twitter.com/technocamps/"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twitter.com/technocamps/" TargetMode="External"/><Relationship Id="rId66" Type="http://schemas.openxmlformats.org/officeDocument/2006/relationships/image" Target="media/image47.png"/><Relationship Id="rId87" Type="http://schemas.openxmlformats.org/officeDocument/2006/relationships/hyperlink" Target="https://hashtagify.me/hashtag/welsh"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787B7-F576-4A53-980D-F54124C65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37</Pages>
  <Words>2392</Words>
  <Characters>13638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Matthews K.L.</dc:creator>
  <cp:keywords/>
  <dc:description/>
  <cp:lastModifiedBy>Joseph Mearman</cp:lastModifiedBy>
  <cp:revision>15</cp:revision>
  <dcterms:created xsi:type="dcterms:W3CDTF">2019-12-05T19:48:00Z</dcterms:created>
  <dcterms:modified xsi:type="dcterms:W3CDTF">2020-03-30T12:52:00Z</dcterms:modified>
</cp:coreProperties>
</file>